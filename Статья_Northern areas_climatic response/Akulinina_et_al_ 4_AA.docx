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4934C" w14:textId="122D61B3" w:rsidR="00F00BAF" w:rsidRPr="00C82D97" w:rsidRDefault="00A66387"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highlight w:val="yellow"/>
          <w:lang w:val="en-US"/>
          <w14:ligatures w14:val="standardContextual"/>
        </w:rPr>
        <w:t>Title</w:t>
      </w:r>
      <w:r w:rsidR="00F00BAF" w:rsidRPr="00C82D97">
        <w:rPr>
          <w:rFonts w:ascii="Times New Roman" w:eastAsia="Calibri" w:hAnsi="Times New Roman" w:cs="Times New Roman"/>
          <w:b/>
          <w:bCs/>
          <w:kern w:val="2"/>
          <w:sz w:val="24"/>
          <w:szCs w:val="24"/>
          <w:highlight w:val="yellow"/>
          <w:lang w:val="en-US"/>
          <w14:ligatures w14:val="standardContextual"/>
        </w:rPr>
        <w:t>???</w:t>
      </w:r>
      <w:r w:rsidR="00F00BAF" w:rsidRPr="00C82D97">
        <w:rPr>
          <w:rFonts w:ascii="Times New Roman" w:eastAsia="Calibri" w:hAnsi="Times New Roman" w:cs="Times New Roman"/>
          <w:b/>
          <w:bCs/>
          <w:kern w:val="2"/>
          <w:sz w:val="24"/>
          <w:szCs w:val="24"/>
          <w:lang w:val="en-US"/>
          <w14:ligatures w14:val="standardContextual"/>
        </w:rPr>
        <w:br/>
        <w:t>- Climate response of coniferous trees in northern latitudes: longitudinal gradient from west to east</w:t>
      </w:r>
    </w:p>
    <w:p w14:paraId="0B930D39" w14:textId="5FC8A722"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Response of forest ecosystems to climate change beyond the Arctic Circle</w:t>
      </w:r>
    </w:p>
    <w:p w14:paraId="71B1D50C" w14:textId="11BC7586"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Influence of longitudinal climate gradient on larch and pine growth in the Arctic region</w:t>
      </w:r>
    </w:p>
    <w:p w14:paraId="1AC009AB" w14:textId="47723A94"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Climate response of coniferous trees in the Arctic region: west-east gradient</w:t>
      </w:r>
    </w:p>
    <w:p w14:paraId="764F2B1B" w14:textId="543F97C6" w:rsidR="00A66387"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Regional differences in the climate response of coniferous trees in Arctic climate conditions</w:t>
      </w:r>
    </w:p>
    <w:p w14:paraId="5892C8F1" w14:textId="77777777" w:rsidR="0010148B" w:rsidRPr="00C82D97" w:rsidRDefault="0010148B" w:rsidP="00087CB1">
      <w:pPr>
        <w:spacing w:after="0" w:line="480" w:lineRule="auto"/>
        <w:contextualSpacing/>
        <w:rPr>
          <w:ins w:id="0" w:author="Alberto Arzac" w:date="2025-02-12T11:46:00Z"/>
          <w:rFonts w:ascii="Times New Roman" w:eastAsia="Calibri" w:hAnsi="Times New Roman" w:cs="Times New Roman"/>
          <w:kern w:val="2"/>
          <w:sz w:val="24"/>
          <w:szCs w:val="24"/>
          <w:lang w:val="en-US"/>
          <w14:ligatures w14:val="standardContextual"/>
        </w:rPr>
      </w:pPr>
    </w:p>
    <w:p w14:paraId="4A398C1D" w14:textId="5D3515D1" w:rsidR="00614B7A" w:rsidRPr="0010148B" w:rsidRDefault="00A66387" w:rsidP="00087CB1">
      <w:pPr>
        <w:spacing w:after="0" w:line="480" w:lineRule="auto"/>
        <w:contextualSpacing/>
        <w:rPr>
          <w:rFonts w:ascii="Times New Roman" w:eastAsia="Calibri" w:hAnsi="Times New Roman" w:cs="Times New Roman"/>
          <w:kern w:val="2"/>
          <w:sz w:val="24"/>
          <w:szCs w:val="24"/>
          <w:vertAlign w:val="superscript"/>
          <w:lang w:val="en-US"/>
          <w14:ligatures w14:val="standardContextual"/>
        </w:rPr>
      </w:pPr>
      <w:r w:rsidRPr="00C82D97">
        <w:rPr>
          <w:rFonts w:ascii="Times New Roman" w:eastAsia="Calibri" w:hAnsi="Times New Roman" w:cs="Times New Roman"/>
          <w:kern w:val="2"/>
          <w:sz w:val="24"/>
          <w:szCs w:val="24"/>
          <w:lang w:val="en-US"/>
          <w14:ligatures w14:val="standardContextual"/>
        </w:rPr>
        <w:t>Kristina V. Akulinina</w:t>
      </w:r>
      <w:ins w:id="1"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Alexander V. Kirdyanov</w:t>
      </w:r>
      <w:ins w:id="2"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1,2</w:t>
        </w:r>
      </w:ins>
      <w:r w:rsidRPr="00C82D97">
        <w:rPr>
          <w:rFonts w:ascii="Times New Roman" w:eastAsia="Calibri" w:hAnsi="Times New Roman" w:cs="Times New Roman"/>
          <w:kern w:val="2"/>
          <w:sz w:val="24"/>
          <w:szCs w:val="24"/>
          <w:lang w:val="en-US"/>
          <w14:ligatures w14:val="standardContextual"/>
        </w:rPr>
        <w:t>, Vladimir V. Kukarskih</w:t>
      </w:r>
      <w:ins w:id="3"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1,3</w:t>
        </w:r>
      </w:ins>
      <w:r w:rsidRPr="00C82D97">
        <w:rPr>
          <w:rFonts w:ascii="Times New Roman" w:eastAsia="Calibri" w:hAnsi="Times New Roman" w:cs="Times New Roman"/>
          <w:kern w:val="2"/>
          <w:sz w:val="24"/>
          <w:szCs w:val="24"/>
          <w:lang w:val="en-US"/>
          <w14:ligatures w14:val="standardContextual"/>
        </w:rPr>
        <w:t>, Alexey I. Kolmogorov</w:t>
      </w:r>
      <w:ins w:id="4"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1,4</w:t>
        </w:r>
      </w:ins>
      <w:r w:rsidRPr="00C82D97">
        <w:rPr>
          <w:rFonts w:ascii="Times New Roman" w:eastAsia="Calibri" w:hAnsi="Times New Roman" w:cs="Times New Roman"/>
          <w:kern w:val="2"/>
          <w:sz w:val="24"/>
          <w:szCs w:val="24"/>
          <w:lang w:val="en-US"/>
          <w14:ligatures w14:val="standardContextual"/>
        </w:rPr>
        <w:t xml:space="preserve">, </w:t>
      </w:r>
      <w:r w:rsidR="008A2A56" w:rsidRPr="00C82D97">
        <w:rPr>
          <w:rFonts w:ascii="Times New Roman" w:eastAsia="Calibri" w:hAnsi="Times New Roman" w:cs="Times New Roman"/>
          <w:kern w:val="2"/>
          <w:sz w:val="24"/>
          <w:szCs w:val="24"/>
          <w:lang w:val="en-US"/>
          <w14:ligatures w14:val="standardContextual"/>
        </w:rPr>
        <w:t>Victoria</w:t>
      </w:r>
      <w:r w:rsidRPr="00C82D97">
        <w:rPr>
          <w:rFonts w:ascii="Times New Roman" w:eastAsia="Calibri" w:hAnsi="Times New Roman" w:cs="Times New Roman"/>
          <w:kern w:val="2"/>
          <w:sz w:val="24"/>
          <w:szCs w:val="24"/>
          <w:lang w:val="en-US"/>
          <w14:ligatures w14:val="standardContextual"/>
        </w:rPr>
        <w:t xml:space="preserve"> V. Agapova</w:t>
      </w:r>
      <w:ins w:id="5"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Alberto Arzac</w:t>
      </w:r>
      <w:ins w:id="6"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p>
    <w:p w14:paraId="5876E823" w14:textId="77777777" w:rsidR="0010148B" w:rsidRPr="0010148B" w:rsidRDefault="0010148B" w:rsidP="0010148B">
      <w:pPr>
        <w:spacing w:line="480" w:lineRule="auto"/>
        <w:contextualSpacing/>
        <w:rPr>
          <w:ins w:id="7" w:author="Alberto Arzac" w:date="2025-02-12T11:46:00Z"/>
          <w:rFonts w:ascii="Times New Roman" w:hAnsi="Times New Roman" w:cs="Times New Roman"/>
          <w:sz w:val="24"/>
          <w:szCs w:val="24"/>
          <w:vertAlign w:val="superscript"/>
          <w:lang w:val="en-US"/>
        </w:rPr>
      </w:pPr>
    </w:p>
    <w:p w14:paraId="1AF1952A" w14:textId="3D6EA32E" w:rsidR="0010148B" w:rsidRPr="0010148B" w:rsidRDefault="0010148B" w:rsidP="0010148B">
      <w:pPr>
        <w:spacing w:line="480" w:lineRule="auto"/>
        <w:contextualSpacing/>
        <w:rPr>
          <w:ins w:id="8" w:author="Alberto Arzac" w:date="2025-02-12T11:46:00Z"/>
          <w:rFonts w:ascii="Times New Roman" w:hAnsi="Times New Roman" w:cs="Times New Roman"/>
          <w:sz w:val="24"/>
          <w:szCs w:val="24"/>
          <w:lang w:val="en-US"/>
        </w:rPr>
      </w:pPr>
      <w:ins w:id="9" w:author="Alberto Arzac" w:date="2025-02-12T11:46:00Z">
        <w:r w:rsidRPr="0010148B">
          <w:rPr>
            <w:rFonts w:ascii="Times New Roman" w:hAnsi="Times New Roman" w:cs="Times New Roman"/>
            <w:sz w:val="24"/>
            <w:szCs w:val="24"/>
            <w:vertAlign w:val="superscript"/>
            <w:lang w:val="en-US"/>
          </w:rPr>
          <w:t>1</w:t>
        </w:r>
        <w:r w:rsidRPr="0010148B">
          <w:rPr>
            <w:rFonts w:ascii="Times New Roman" w:hAnsi="Times New Roman" w:cs="Times New Roman"/>
            <w:sz w:val="24"/>
            <w:szCs w:val="24"/>
            <w:lang w:val="en-US"/>
          </w:rPr>
          <w:t xml:space="preserve"> Siberian Federal University, 79 Svobodnii, Krasnoyarsk 660041, Russia</w:t>
        </w:r>
      </w:ins>
    </w:p>
    <w:p w14:paraId="33236276" w14:textId="77777777" w:rsidR="0010148B" w:rsidRPr="0010148B" w:rsidRDefault="0010148B" w:rsidP="0010148B">
      <w:pPr>
        <w:spacing w:line="480" w:lineRule="auto"/>
        <w:contextualSpacing/>
        <w:rPr>
          <w:ins w:id="10" w:author="Alberto Arzac" w:date="2025-02-12T11:45:00Z"/>
          <w:rFonts w:ascii="Times New Roman" w:hAnsi="Times New Roman" w:cs="Times New Roman"/>
          <w:sz w:val="24"/>
          <w:szCs w:val="24"/>
          <w:lang w:val="en-US"/>
        </w:rPr>
      </w:pPr>
      <w:ins w:id="11" w:author="Alberto Arzac" w:date="2025-02-12T11:45:00Z">
        <w:r w:rsidRPr="0010148B">
          <w:rPr>
            <w:rFonts w:ascii="Times New Roman" w:hAnsi="Times New Roman" w:cs="Times New Roman"/>
            <w:sz w:val="24"/>
            <w:szCs w:val="24"/>
            <w:vertAlign w:val="superscript"/>
            <w:lang w:val="en-US"/>
          </w:rPr>
          <w:t>3</w:t>
        </w:r>
        <w:r w:rsidRPr="0010148B">
          <w:rPr>
            <w:rFonts w:ascii="Times New Roman" w:hAnsi="Times New Roman" w:cs="Times New Roman"/>
            <w:sz w:val="24"/>
            <w:szCs w:val="24"/>
            <w:lang w:val="en-US"/>
          </w:rPr>
          <w:t xml:space="preserve"> Sukachev Institute of Forest SB RAS, Federal Research Center ‘Krasnoyarsk Science Center SB RAS’, Akademgorodok, Krasnoyarsk, 660036, Russia</w:t>
        </w:r>
      </w:ins>
    </w:p>
    <w:p w14:paraId="4E79ACE5" w14:textId="0A0E6655" w:rsidR="0010148B" w:rsidRPr="0010148B" w:rsidRDefault="0010148B" w:rsidP="0010148B">
      <w:pPr>
        <w:spacing w:line="480" w:lineRule="auto"/>
        <w:contextualSpacing/>
        <w:rPr>
          <w:ins w:id="12" w:author="Alberto Arzac" w:date="2025-02-12T11:45:00Z"/>
          <w:rFonts w:ascii="Times New Roman" w:hAnsi="Times New Roman" w:cs="Times New Roman"/>
          <w:sz w:val="24"/>
          <w:szCs w:val="24"/>
          <w:lang w:val="en-US"/>
        </w:rPr>
      </w:pPr>
      <w:ins w:id="13" w:author="Alberto Arzac" w:date="2025-02-12T11:46:00Z">
        <w:r w:rsidRPr="0010148B">
          <w:rPr>
            <w:rFonts w:ascii="Times New Roman" w:hAnsi="Times New Roman" w:cs="Times New Roman"/>
            <w:sz w:val="24"/>
            <w:szCs w:val="24"/>
            <w:vertAlign w:val="superscript"/>
            <w:lang w:val="en-US"/>
          </w:rPr>
          <w:t>3</w:t>
        </w:r>
      </w:ins>
      <w:ins w:id="14" w:author="Alberto Arzac" w:date="2025-02-12T11:45:00Z">
        <w:r w:rsidRPr="0010148B">
          <w:rPr>
            <w:rFonts w:ascii="Times New Roman" w:hAnsi="Times New Roman" w:cs="Times New Roman"/>
            <w:sz w:val="24"/>
            <w:szCs w:val="24"/>
            <w:lang w:val="en-US"/>
          </w:rPr>
          <w:t xml:space="preserve"> Institute of Plant and Animal Ecology, Ural Branch, Russian Academy of Sciences,</w:t>
        </w:r>
      </w:ins>
    </w:p>
    <w:p w14:paraId="2CEAAB87" w14:textId="77777777" w:rsidR="0010148B" w:rsidRPr="0010148B" w:rsidRDefault="0010148B" w:rsidP="0010148B">
      <w:pPr>
        <w:spacing w:line="480" w:lineRule="auto"/>
        <w:contextualSpacing/>
        <w:rPr>
          <w:ins w:id="15" w:author="Alberto Arzac" w:date="2025-02-12T11:45:00Z"/>
          <w:rFonts w:ascii="Times New Roman" w:hAnsi="Times New Roman" w:cs="Times New Roman"/>
          <w:sz w:val="24"/>
          <w:szCs w:val="24"/>
          <w:lang w:val="en-US"/>
        </w:rPr>
      </w:pPr>
      <w:ins w:id="16" w:author="Alberto Arzac" w:date="2025-02-12T11:45:00Z">
        <w:r w:rsidRPr="0010148B">
          <w:rPr>
            <w:rFonts w:ascii="Times New Roman" w:hAnsi="Times New Roman" w:cs="Times New Roman"/>
            <w:sz w:val="24"/>
            <w:szCs w:val="24"/>
            <w:lang w:val="en-US"/>
          </w:rPr>
          <w:t>Yekaterinburg 620144, Russia</w:t>
        </w:r>
      </w:ins>
    </w:p>
    <w:p w14:paraId="41C327D2" w14:textId="394AE70A" w:rsidR="0010148B" w:rsidRPr="0010148B" w:rsidRDefault="0010148B" w:rsidP="0010148B">
      <w:pPr>
        <w:spacing w:line="480" w:lineRule="auto"/>
        <w:contextualSpacing/>
        <w:rPr>
          <w:ins w:id="17" w:author="Alberto Arzac" w:date="2025-02-12T11:45:00Z"/>
          <w:rFonts w:ascii="Times New Roman" w:hAnsi="Times New Roman" w:cs="Times New Roman"/>
          <w:sz w:val="24"/>
          <w:szCs w:val="24"/>
          <w:lang w:val="en-US"/>
        </w:rPr>
      </w:pPr>
      <w:ins w:id="18" w:author="Alberto Arzac" w:date="2025-02-12T11:46:00Z">
        <w:r w:rsidRPr="0010148B">
          <w:rPr>
            <w:rFonts w:ascii="Times New Roman" w:hAnsi="Times New Roman" w:cs="Times New Roman"/>
            <w:sz w:val="24"/>
            <w:szCs w:val="24"/>
            <w:vertAlign w:val="superscript"/>
            <w:lang w:val="en-US"/>
          </w:rPr>
          <w:t>4</w:t>
        </w:r>
      </w:ins>
      <w:ins w:id="19" w:author="Alberto Arzac" w:date="2025-02-12T11:45:00Z">
        <w:r w:rsidRPr="0010148B">
          <w:rPr>
            <w:rFonts w:ascii="Times New Roman" w:hAnsi="Times New Roman" w:cs="Times New Roman"/>
            <w:sz w:val="24"/>
            <w:szCs w:val="24"/>
            <w:vertAlign w:val="superscript"/>
            <w:lang w:val="en-US"/>
          </w:rPr>
          <w:t xml:space="preserve"> </w:t>
        </w:r>
        <w:r w:rsidRPr="0010148B">
          <w:rPr>
            <w:rFonts w:ascii="Times New Roman" w:hAnsi="Times New Roman" w:cs="Times New Roman"/>
            <w:sz w:val="24"/>
            <w:szCs w:val="24"/>
            <w:lang w:val="en-US"/>
          </w:rPr>
          <w:t>North-Eastern Federal University, 58 Belinsky str, Yakutsk 677027, Russia</w:t>
        </w:r>
      </w:ins>
    </w:p>
    <w:p w14:paraId="69BA25F5" w14:textId="02363544" w:rsidR="00F00BAF" w:rsidRPr="0010148B" w:rsidDel="0010148B" w:rsidRDefault="00F00BAF" w:rsidP="00087CB1">
      <w:pPr>
        <w:spacing w:line="480" w:lineRule="auto"/>
        <w:rPr>
          <w:del w:id="20" w:author="Alberto Arzac" w:date="2025-02-12T11:46:00Z"/>
          <w:rFonts w:ascii="Times New Roman" w:eastAsia="Calibri" w:hAnsi="Times New Roman" w:cs="Times New Roman"/>
          <w:kern w:val="2"/>
          <w:sz w:val="24"/>
          <w:szCs w:val="24"/>
          <w:lang w:val="en-US"/>
          <w14:ligatures w14:val="standardContextual"/>
        </w:rPr>
      </w:pPr>
    </w:p>
    <w:p w14:paraId="02071D3E" w14:textId="1B0A4415" w:rsidR="00EE6761" w:rsidRPr="0010148B" w:rsidRDefault="00EE6761" w:rsidP="00206C4B">
      <w:pPr>
        <w:spacing w:line="480" w:lineRule="auto"/>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br w:type="page"/>
      </w:r>
    </w:p>
    <w:p w14:paraId="0DC8708F" w14:textId="26576E28" w:rsidR="00F22DB8" w:rsidRPr="0010148B" w:rsidRDefault="00614B7A" w:rsidP="00E24FD2">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Abstract</w:t>
      </w:r>
    </w:p>
    <w:p w14:paraId="38221E39" w14:textId="10151489" w:rsidR="005D18A4"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r w:rsidR="001775CA" w:rsidRPr="0010148B">
        <w:rPr>
          <w:rFonts w:ascii="Times New Roman" w:eastAsia="Calibri" w:hAnsi="Times New Roman" w:cs="Times New Roman"/>
          <w:kern w:val="2"/>
          <w:sz w:val="24"/>
          <w:szCs w:val="24"/>
          <w:lang w:val="en-US"/>
          <w14:ligatures w14:val="standardContextual"/>
        </w:rPr>
        <w:t>ecosystems.</w:t>
      </w:r>
      <w:r w:rsidRPr="0010148B">
        <w:rPr>
          <w:rFonts w:ascii="Times New Roman" w:eastAsia="Calibri" w:hAnsi="Times New Roman" w:cs="Times New Roman"/>
          <w:kern w:val="2"/>
          <w:sz w:val="24"/>
          <w:szCs w:val="24"/>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10148B">
        <w:rPr>
          <w:rFonts w:ascii="Times New Roman" w:eastAsia="Calibri" w:hAnsi="Times New Roman" w:cs="Times New Roman"/>
          <w:i/>
          <w:iCs/>
          <w:kern w:val="2"/>
          <w:sz w:val="24"/>
          <w:szCs w:val="24"/>
          <w:lang w:val="en-US"/>
          <w14:ligatures w14:val="standardContextual"/>
        </w:rPr>
        <w:t>Pinus sylvestris, Larix sibirica, Larix gmelinii and Larix cajanderi</w:t>
      </w:r>
      <w:r w:rsidRPr="0010148B">
        <w:rPr>
          <w:rFonts w:ascii="Times New Roman" w:eastAsia="Calibri" w:hAnsi="Times New Roman" w:cs="Times New Roman"/>
          <w:kern w:val="2"/>
          <w:sz w:val="24"/>
          <w:szCs w:val="24"/>
          <w:lang w:val="en-US"/>
          <w14:ligatures w14:val="standardContextual"/>
        </w:rPr>
        <w:t>, growing in a zone of continuous permafrost in six areas within the Arctic Circle.</w:t>
      </w:r>
    </w:p>
    <w:p w14:paraId="7F157394" w14:textId="58D7AF96" w:rsidR="00EE6761"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10148B">
        <w:rPr>
          <w:rFonts w:ascii="Times New Roman" w:eastAsia="Calibri" w:hAnsi="Times New Roman" w:cs="Times New Roman"/>
          <w:kern w:val="2"/>
          <w:sz w:val="24"/>
          <w:szCs w:val="24"/>
          <w:lang w:val="en-US"/>
          <w14:ligatures w14:val="standardContextual"/>
        </w:rPr>
        <w:t>Sliding correlations showed that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Pr="0010148B" w:rsidRDefault="00EE6761" w:rsidP="00E24FD2">
      <w:pPr>
        <w:spacing w:line="480" w:lineRule="auto"/>
        <w:jc w:val="both"/>
        <w:rPr>
          <w:rFonts w:ascii="Times New Roman" w:eastAsia="Calibri" w:hAnsi="Times New Roman" w:cs="Times New Roman"/>
          <w:b/>
          <w:bCs/>
          <w:kern w:val="2"/>
          <w:sz w:val="24"/>
          <w:szCs w:val="24"/>
          <w:lang w:val="en-US"/>
          <w14:ligatures w14:val="standardContextual"/>
        </w:rPr>
      </w:pPr>
    </w:p>
    <w:p w14:paraId="371CA901" w14:textId="1A0A1879" w:rsidR="00614B7A" w:rsidRPr="0010148B" w:rsidRDefault="00F22DB8" w:rsidP="00E24FD2">
      <w:pPr>
        <w:spacing w:line="480" w:lineRule="auto"/>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Keywors: </w:t>
      </w:r>
      <w:r w:rsidRPr="0010148B">
        <w:rPr>
          <w:rFonts w:ascii="Times New Roman" w:eastAsia="Calibri" w:hAnsi="Times New Roman" w:cs="Times New Roman"/>
          <w:kern w:val="2"/>
          <w:sz w:val="24"/>
          <w:szCs w:val="24"/>
          <w:lang w:val="en-US"/>
          <w14:ligatures w14:val="standardContextual"/>
        </w:rPr>
        <w:t>Arctic, climate change, tree growth, tundra,</w:t>
      </w:r>
      <w:r w:rsidRPr="0010148B">
        <w:rPr>
          <w:rFonts w:ascii="Times New Roman" w:eastAsia="Calibri" w:hAnsi="Times New Roman" w:cs="Times New Roman"/>
          <w:b/>
          <w:bCs/>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treeline</w:t>
      </w:r>
      <w:r w:rsidR="00F00BAF" w:rsidRPr="0010148B">
        <w:rPr>
          <w:rFonts w:ascii="Times New Roman" w:eastAsia="Calibri" w:hAnsi="Times New Roman" w:cs="Times New Roman"/>
          <w:kern w:val="2"/>
          <w:sz w:val="24"/>
          <w:szCs w:val="24"/>
          <w:lang w:val="en-US"/>
          <w14:ligatures w14:val="standardContextual"/>
        </w:rPr>
        <w:t>,</w:t>
      </w:r>
      <w:r w:rsidR="00F00BAF" w:rsidRPr="0010148B">
        <w:rPr>
          <w:sz w:val="24"/>
          <w:szCs w:val="24"/>
          <w:lang w:val="en-US"/>
        </w:rPr>
        <w:t xml:space="preserve"> </w:t>
      </w:r>
      <w:r w:rsidR="00F00BAF" w:rsidRPr="0010148B">
        <w:rPr>
          <w:rFonts w:ascii="Times New Roman" w:eastAsia="Calibri" w:hAnsi="Times New Roman" w:cs="Times New Roman"/>
          <w:kern w:val="2"/>
          <w:sz w:val="24"/>
          <w:szCs w:val="24"/>
          <w:lang w:val="en-US"/>
          <w14:ligatures w14:val="standardContextual"/>
        </w:rPr>
        <w:t xml:space="preserve">permafrost, radial growth </w:t>
      </w:r>
      <w:r w:rsidR="00614B7A" w:rsidRPr="0010148B">
        <w:rPr>
          <w:rFonts w:ascii="Times New Roman" w:eastAsia="Calibri" w:hAnsi="Times New Roman" w:cs="Times New Roman"/>
          <w:b/>
          <w:bCs/>
          <w:kern w:val="2"/>
          <w:sz w:val="24"/>
          <w:szCs w:val="24"/>
          <w:lang w:val="en-US"/>
          <w14:ligatures w14:val="standardContextual"/>
        </w:rPr>
        <w:br w:type="page"/>
      </w:r>
    </w:p>
    <w:p w14:paraId="50D006A1" w14:textId="3995006A" w:rsidR="0065605F" w:rsidRPr="0010148B"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Introduction</w:t>
      </w:r>
    </w:p>
    <w:p w14:paraId="31437924" w14:textId="5D523228" w:rsidR="00640E90" w:rsidRDefault="00CC7ECC" w:rsidP="00640E90">
      <w:pPr>
        <w:spacing w:after="0" w:line="480" w:lineRule="auto"/>
        <w:contextualSpacing/>
        <w:jc w:val="both"/>
        <w:rPr>
          <w:ins w:id="21" w:author="Alberto Arzac" w:date="2025-02-13T14:40:00Z"/>
          <w:rFonts w:ascii="Times New Roman" w:eastAsia="Calibri" w:hAnsi="Times New Roman" w:cs="Times New Roman"/>
          <w:kern w:val="2"/>
          <w:sz w:val="24"/>
          <w:szCs w:val="24"/>
          <w:lang w:val="en-US"/>
          <w14:ligatures w14:val="standardContextual"/>
        </w:rPr>
      </w:pPr>
      <w:ins w:id="22" w:author="Alberto Arzac" w:date="2025-02-13T14:38:00Z">
        <w:r>
          <w:rPr>
            <w:rFonts w:ascii="Times New Roman" w:eastAsia="Calibri" w:hAnsi="Times New Roman" w:cs="Times New Roman"/>
            <w:kern w:val="2"/>
            <w:sz w:val="24"/>
            <w:szCs w:val="24"/>
            <w:lang w:val="en-US"/>
            <w14:ligatures w14:val="standardContextual"/>
          </w:rPr>
          <w:t>The intr</w:t>
        </w:r>
      </w:ins>
      <w:ins w:id="23" w:author="Alberto Arzac" w:date="2025-02-13T14:39:00Z">
        <w:r>
          <w:rPr>
            <w:rFonts w:ascii="Times New Roman" w:eastAsia="Calibri" w:hAnsi="Times New Roman" w:cs="Times New Roman"/>
            <w:kern w:val="2"/>
            <w:sz w:val="24"/>
            <w:szCs w:val="24"/>
            <w:lang w:val="en-US"/>
            <w14:ligatures w14:val="standardContextual"/>
          </w:rPr>
          <w:t>oduction needs more work. You need to</w:t>
        </w:r>
      </w:ins>
      <w:ins w:id="24" w:author="Alberto Arzac" w:date="2025-02-13T14:40:00Z">
        <w:r>
          <w:rPr>
            <w:rFonts w:ascii="Times New Roman" w:eastAsia="Calibri" w:hAnsi="Times New Roman" w:cs="Times New Roman"/>
            <w:kern w:val="2"/>
            <w:sz w:val="24"/>
            <w:szCs w:val="24"/>
            <w:lang w:val="en-US"/>
            <w14:ligatures w14:val="standardContextual"/>
          </w:rPr>
          <w:t xml:space="preserve"> </w:t>
        </w:r>
      </w:ins>
      <w:ins w:id="25" w:author="Alberto Arzac" w:date="2025-02-13T14:39:00Z">
        <w:r>
          <w:rPr>
            <w:rFonts w:ascii="Times New Roman" w:eastAsia="Calibri" w:hAnsi="Times New Roman" w:cs="Times New Roman"/>
            <w:kern w:val="2"/>
            <w:sz w:val="24"/>
            <w:szCs w:val="24"/>
            <w:lang w:val="en-US"/>
            <w14:ligatures w14:val="standardContextual"/>
          </w:rPr>
          <w:t xml:space="preserve">better introduce the topic: Arctic regions are warming </w:t>
        </w:r>
      </w:ins>
      <w:ins w:id="26" w:author="Alberto Arzac" w:date="2025-02-13T14:40:00Z">
        <w:r>
          <w:rPr>
            <w:rFonts w:ascii="Times New Roman" w:eastAsia="Calibri" w:hAnsi="Times New Roman" w:cs="Times New Roman"/>
            <w:kern w:val="2"/>
            <w:sz w:val="24"/>
            <w:szCs w:val="24"/>
            <w:lang w:val="en-US"/>
            <w14:ligatures w14:val="standardContextual"/>
          </w:rPr>
          <w:t>faster,</w:t>
        </w:r>
      </w:ins>
      <w:ins w:id="27" w:author="Alberto Arzac" w:date="2025-02-13T14:39:00Z">
        <w:r>
          <w:rPr>
            <w:rFonts w:ascii="Times New Roman" w:eastAsia="Calibri" w:hAnsi="Times New Roman" w:cs="Times New Roman"/>
            <w:kern w:val="2"/>
            <w:sz w:val="24"/>
            <w:szCs w:val="24"/>
            <w:lang w:val="en-US"/>
            <w14:ligatures w14:val="standardContextual"/>
          </w:rPr>
          <w:t xml:space="preserve"> and this brings consequences on the ecosystems of the region that m</w:t>
        </w:r>
      </w:ins>
      <w:ins w:id="28" w:author="Alberto Arzac" w:date="2025-02-13T14:40:00Z">
        <w:r>
          <w:rPr>
            <w:rFonts w:ascii="Times New Roman" w:eastAsia="Calibri" w:hAnsi="Times New Roman" w:cs="Times New Roman"/>
            <w:kern w:val="2"/>
            <w:sz w:val="24"/>
            <w:szCs w:val="24"/>
            <w:lang w:val="en-US"/>
            <w14:ligatures w14:val="standardContextual"/>
          </w:rPr>
          <w:t>ay have a global influence as carbon and hydric cycle.</w:t>
        </w:r>
      </w:ins>
    </w:p>
    <w:p w14:paraId="3565EF17" w14:textId="77777777" w:rsidR="00CC7ECC" w:rsidRDefault="00CC7ECC" w:rsidP="00640E90">
      <w:pPr>
        <w:spacing w:after="0" w:line="480" w:lineRule="auto"/>
        <w:contextualSpacing/>
        <w:jc w:val="both"/>
        <w:rPr>
          <w:ins w:id="29" w:author="Alberto Arzac" w:date="2025-02-13T14:40:00Z"/>
          <w:rFonts w:ascii="Times New Roman" w:eastAsia="Calibri" w:hAnsi="Times New Roman" w:cs="Times New Roman"/>
          <w:kern w:val="2"/>
          <w:sz w:val="24"/>
          <w:szCs w:val="24"/>
          <w:lang w:val="en-US"/>
          <w14:ligatures w14:val="standardContextual"/>
        </w:rPr>
      </w:pPr>
    </w:p>
    <w:p w14:paraId="797460D6" w14:textId="6035BDBD" w:rsidR="00CC7ECC" w:rsidRDefault="00CC7ECC" w:rsidP="00640E90">
      <w:pPr>
        <w:spacing w:after="0" w:line="480" w:lineRule="auto"/>
        <w:contextualSpacing/>
        <w:jc w:val="both"/>
        <w:rPr>
          <w:ins w:id="30" w:author="Alberto Arzac" w:date="2025-02-13T14:42:00Z"/>
          <w:rFonts w:ascii="Times New Roman" w:eastAsia="Calibri" w:hAnsi="Times New Roman" w:cs="Times New Roman"/>
          <w:kern w:val="2"/>
          <w:sz w:val="24"/>
          <w:szCs w:val="24"/>
          <w:lang w:val="en-US"/>
          <w14:ligatures w14:val="standardContextual"/>
        </w:rPr>
      </w:pPr>
      <w:ins w:id="31" w:author="Alberto Arzac" w:date="2025-02-13T14:40:00Z">
        <w:r>
          <w:rPr>
            <w:rFonts w:ascii="Times New Roman" w:eastAsia="Calibri" w:hAnsi="Times New Roman" w:cs="Times New Roman"/>
            <w:kern w:val="2"/>
            <w:sz w:val="24"/>
            <w:szCs w:val="24"/>
            <w:lang w:val="en-US"/>
            <w14:ligatures w14:val="standardContextual"/>
          </w:rPr>
          <w:t xml:space="preserve">Then you may continue talking about </w:t>
        </w:r>
      </w:ins>
      <w:ins w:id="32" w:author="Alberto Arzac" w:date="2025-02-13T14:41:00Z">
        <w:r>
          <w:rPr>
            <w:rFonts w:ascii="Times New Roman" w:eastAsia="Calibri" w:hAnsi="Times New Roman" w:cs="Times New Roman"/>
            <w:kern w:val="2"/>
            <w:sz w:val="24"/>
            <w:szCs w:val="24"/>
            <w:lang w:val="en-US"/>
            <w14:ligatures w14:val="standardContextual"/>
          </w:rPr>
          <w:t xml:space="preserve">the forest-tundra ecosystem and its potential shifts due to climate change. To then continue with dendrochronology and tree-ring width studies. Here you should provide a brief description </w:t>
        </w:r>
      </w:ins>
      <w:ins w:id="33" w:author="Alberto Arzac" w:date="2025-02-13T14:42:00Z">
        <w:r>
          <w:rPr>
            <w:rFonts w:ascii="Times New Roman" w:eastAsia="Calibri" w:hAnsi="Times New Roman" w:cs="Times New Roman"/>
            <w:kern w:val="2"/>
            <w:sz w:val="24"/>
            <w:szCs w:val="24"/>
            <w:lang w:val="en-US"/>
            <w14:ligatures w14:val="standardContextual"/>
          </w:rPr>
          <w:t>of what has been done across northern Russia and Finland.</w:t>
        </w:r>
      </w:ins>
    </w:p>
    <w:p w14:paraId="05970449" w14:textId="77777777" w:rsidR="00CC7ECC" w:rsidRDefault="00CC7ECC" w:rsidP="00640E90">
      <w:pPr>
        <w:spacing w:after="0" w:line="480" w:lineRule="auto"/>
        <w:contextualSpacing/>
        <w:jc w:val="both"/>
        <w:rPr>
          <w:ins w:id="34" w:author="Alberto Arzac" w:date="2025-02-13T14:42:00Z"/>
          <w:rFonts w:ascii="Times New Roman" w:eastAsia="Calibri" w:hAnsi="Times New Roman" w:cs="Times New Roman"/>
          <w:kern w:val="2"/>
          <w:sz w:val="24"/>
          <w:szCs w:val="24"/>
          <w:lang w:val="en-US"/>
          <w14:ligatures w14:val="standardContextual"/>
        </w:rPr>
      </w:pPr>
    </w:p>
    <w:p w14:paraId="16C10FC3" w14:textId="5DEB686D" w:rsidR="00CC7ECC" w:rsidRDefault="00CC7ECC" w:rsidP="00640E90">
      <w:pPr>
        <w:spacing w:after="0" w:line="480" w:lineRule="auto"/>
        <w:contextualSpacing/>
        <w:jc w:val="both"/>
        <w:rPr>
          <w:ins w:id="35" w:author="Alberto Arzac" w:date="2025-02-13T14:39:00Z"/>
          <w:rFonts w:ascii="Times New Roman" w:eastAsia="Calibri" w:hAnsi="Times New Roman" w:cs="Times New Roman"/>
          <w:kern w:val="2"/>
          <w:sz w:val="24"/>
          <w:szCs w:val="24"/>
          <w:lang w:val="en-US"/>
          <w14:ligatures w14:val="standardContextual"/>
        </w:rPr>
      </w:pPr>
      <w:ins w:id="36" w:author="Alberto Arzac" w:date="2025-02-13T14:42:00Z">
        <w:r>
          <w:rPr>
            <w:rFonts w:ascii="Times New Roman" w:eastAsia="Calibri" w:hAnsi="Times New Roman" w:cs="Times New Roman"/>
            <w:kern w:val="2"/>
            <w:sz w:val="24"/>
            <w:szCs w:val="24"/>
            <w:lang w:val="en-US"/>
            <w14:ligatures w14:val="standardContextual"/>
          </w:rPr>
          <w:t>Finally, it should be described the aim of the work.</w:t>
        </w:r>
      </w:ins>
    </w:p>
    <w:p w14:paraId="5EF8906A" w14:textId="77777777" w:rsidR="00CC7ECC" w:rsidRDefault="00CC7ECC" w:rsidP="00640E90">
      <w:pPr>
        <w:spacing w:after="0" w:line="480" w:lineRule="auto"/>
        <w:contextualSpacing/>
        <w:jc w:val="both"/>
        <w:rPr>
          <w:ins w:id="37" w:author="Alberto Arzac" w:date="2025-02-12T13:41:00Z"/>
          <w:rFonts w:ascii="Times New Roman" w:eastAsia="Calibri" w:hAnsi="Times New Roman" w:cs="Times New Roman"/>
          <w:kern w:val="2"/>
          <w:sz w:val="24"/>
          <w:szCs w:val="24"/>
          <w:lang w:val="en-US"/>
          <w14:ligatures w14:val="standardContextual"/>
        </w:rPr>
      </w:pPr>
    </w:p>
    <w:p w14:paraId="316FB8AF" w14:textId="1E68B063"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In the last decade, an unusual phenomenon has been observed in the Arctic region: unprecedented warming in the forest-tundra ecotone. This climate change has a significant impact on the dynamics of </w:t>
      </w:r>
      <w:r w:rsidR="001775CA" w:rsidRPr="0010148B">
        <w:rPr>
          <w:rFonts w:ascii="Times New Roman" w:eastAsia="Calibri" w:hAnsi="Times New Roman" w:cs="Times New Roman"/>
          <w:kern w:val="2"/>
          <w:sz w:val="24"/>
          <w:szCs w:val="24"/>
          <w:lang w:val="en-US"/>
          <w14:ligatures w14:val="standardContextual"/>
        </w:rPr>
        <w:t>ecosystems</w:t>
      </w:r>
      <w:r w:rsidRPr="0010148B">
        <w:rPr>
          <w:rFonts w:ascii="Times New Roman" w:eastAsia="Calibri" w:hAnsi="Times New Roman" w:cs="Times New Roman"/>
          <w:kern w:val="2"/>
          <w:sz w:val="24"/>
          <w:szCs w:val="24"/>
          <w:lang w:val="en-US"/>
          <w14:ligatures w14:val="standardContextual"/>
        </w:rPr>
        <w:t xml:space="preserve"> in this region. However, the effects of warming are not limited to changes in plant communities. They also affect deep soil processes, influencing the timing of the formation of the </w:t>
      </w:r>
      <w:bookmarkStart w:id="38" w:name="_Hlk182225368"/>
      <w:r w:rsidRPr="0010148B">
        <w:rPr>
          <w:rFonts w:ascii="Times New Roman" w:eastAsia="Calibri" w:hAnsi="Times New Roman" w:cs="Times New Roman"/>
          <w:kern w:val="2"/>
          <w:sz w:val="24"/>
          <w:szCs w:val="24"/>
          <w:lang w:val="en-US"/>
          <w14:ligatures w14:val="standardContextual"/>
        </w:rPr>
        <w:t>active soil layer</w:t>
      </w:r>
      <w:bookmarkEnd w:id="38"/>
      <w:r w:rsidRPr="0010148B">
        <w:rPr>
          <w:rFonts w:ascii="Times New Roman" w:eastAsia="Calibri" w:hAnsi="Times New Roman" w:cs="Times New Roman"/>
          <w:kern w:val="2"/>
          <w:sz w:val="24"/>
          <w:szCs w:val="24"/>
          <w:lang w:val="en-US"/>
          <w14:ligatures w14:val="standardContextual"/>
        </w:rPr>
        <w:t xml:space="preserve"> in areas of continuous permafrost.</w:t>
      </w:r>
    </w:p>
    <w:p w14:paraId="1C3F6928" w14:textId="77777777" w:rsidR="00640E90" w:rsidRDefault="00640E90" w:rsidP="00640E90">
      <w:pPr>
        <w:spacing w:after="0" w:line="480" w:lineRule="auto"/>
        <w:contextualSpacing/>
        <w:jc w:val="both"/>
        <w:rPr>
          <w:ins w:id="39" w:author="Alberto Arzac" w:date="2025-02-12T13:41:00Z"/>
          <w:rFonts w:ascii="Times New Roman" w:eastAsia="Calibri" w:hAnsi="Times New Roman" w:cs="Times New Roman"/>
          <w:kern w:val="2"/>
          <w:sz w:val="24"/>
          <w:szCs w:val="24"/>
          <w:lang w:val="en-US"/>
          <w14:ligatures w14:val="standardContextual"/>
        </w:rPr>
      </w:pPr>
    </w:p>
    <w:p w14:paraId="260CD2FD" w14:textId="7C4272EA"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10148B">
        <w:rPr>
          <w:rFonts w:ascii="Times New Roman" w:eastAsia="Calibri" w:hAnsi="Times New Roman" w:cs="Times New Roman"/>
          <w:kern w:val="2"/>
          <w:sz w:val="24"/>
          <w:szCs w:val="24"/>
          <w:lang w:val="en-US"/>
          <w14:ligatures w14:val="standardContextual"/>
        </w:rPr>
        <w:t>(Vaganov E.A., Hughes M.K., Kirdyanov A.V., Schweingruber F.H., Silkin P.P., 1999</w:t>
      </w:r>
      <w:r w:rsidRPr="0010148B">
        <w:rPr>
          <w:rFonts w:ascii="Times New Roman" w:eastAsia="Calibri" w:hAnsi="Times New Roman" w:cs="Times New Roman"/>
          <w:kern w:val="2"/>
          <w:sz w:val="24"/>
          <w:szCs w:val="24"/>
          <w:lang w:val="en-US"/>
          <w14:ligatures w14:val="standardContextual"/>
        </w:rPr>
        <w:t xml:space="preserve">) confirms that </w:t>
      </w:r>
      <w:r w:rsidR="00CE39C3" w:rsidRPr="0010148B">
        <w:rPr>
          <w:rFonts w:ascii="Times New Roman" w:eastAsia="Calibri" w:hAnsi="Times New Roman" w:cs="Times New Roman"/>
          <w:kern w:val="2"/>
          <w:sz w:val="24"/>
          <w:szCs w:val="24"/>
          <w:lang w:val="en-US"/>
          <w14:ligatures w14:val="standardContextual"/>
        </w:rPr>
        <w:t>all</w:t>
      </w:r>
      <w:r w:rsidRPr="0010148B">
        <w:rPr>
          <w:rFonts w:ascii="Times New Roman" w:eastAsia="Calibri" w:hAnsi="Times New Roman" w:cs="Times New Roman"/>
          <w:kern w:val="2"/>
          <w:sz w:val="24"/>
          <w:szCs w:val="24"/>
          <w:lang w:val="en-US"/>
          <w14:ligatures w14:val="standardContextual"/>
        </w:rPr>
        <w:t xml:space="preserve"> these factors are already affecting the condition of forests and their components. Such changes can have consequences not only for biodiversity, but also for ecosystems in general.</w:t>
      </w:r>
    </w:p>
    <w:p w14:paraId="6DA2C8AC" w14:textId="77777777" w:rsidR="00640E90" w:rsidRDefault="00640E90" w:rsidP="00640E90">
      <w:pPr>
        <w:spacing w:after="0" w:line="480" w:lineRule="auto"/>
        <w:contextualSpacing/>
        <w:jc w:val="both"/>
        <w:rPr>
          <w:ins w:id="40" w:author="Alberto Arzac" w:date="2025-02-12T13:41:00Z"/>
          <w:rFonts w:ascii="Times New Roman" w:eastAsia="Calibri" w:hAnsi="Times New Roman" w:cs="Times New Roman"/>
          <w:kern w:val="2"/>
          <w:sz w:val="24"/>
          <w:szCs w:val="24"/>
          <w:lang w:val="en-US"/>
          <w14:ligatures w14:val="standardContextual"/>
        </w:rPr>
      </w:pPr>
    </w:p>
    <w:p w14:paraId="5506FD57" w14:textId="5B2D22F4"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The width of tree rings is directly related to growth conditions, which depend on temperature, precipitation, and other environmental factors. The aim of the work is to assess the climate </w:t>
      </w:r>
      <w:r w:rsidRPr="0010148B">
        <w:rPr>
          <w:rFonts w:ascii="Times New Roman" w:eastAsia="Calibri" w:hAnsi="Times New Roman" w:cs="Times New Roman"/>
          <w:kern w:val="2"/>
          <w:sz w:val="24"/>
          <w:szCs w:val="24"/>
          <w:lang w:val="en-US"/>
          <w14:ligatures w14:val="standardContextual"/>
        </w:rPr>
        <w:lastRenderedPageBreak/>
        <w:t xml:space="preserve">response of tree radial growth to changes in </w:t>
      </w:r>
      <w:r w:rsidRPr="0010148B">
        <w:rPr>
          <w:rFonts w:ascii="Times New Roman" w:eastAsia="Calibri" w:hAnsi="Times New Roman" w:cs="Times New Roman"/>
          <w:kern w:val="2"/>
          <w:sz w:val="24"/>
          <w:szCs w:val="24"/>
          <w:highlight w:val="yellow"/>
          <w:lang w:val="en-US"/>
          <w14:ligatures w14:val="standardContextual"/>
        </w:rPr>
        <w:t>temperature, precipitation, active soil depth, snow depth, and wood species.</w:t>
      </w:r>
    </w:p>
    <w:p w14:paraId="273CA992" w14:textId="77777777" w:rsidR="00640E90" w:rsidRDefault="00640E90" w:rsidP="00640E90">
      <w:pPr>
        <w:spacing w:after="0" w:line="480" w:lineRule="auto"/>
        <w:contextualSpacing/>
        <w:jc w:val="both"/>
        <w:rPr>
          <w:ins w:id="41" w:author="Alberto Arzac" w:date="2025-02-12T13:41:00Z"/>
          <w:rFonts w:ascii="Times New Roman" w:eastAsia="Calibri" w:hAnsi="Times New Roman" w:cs="Times New Roman"/>
          <w:kern w:val="2"/>
          <w:sz w:val="24"/>
          <w:szCs w:val="24"/>
          <w:lang w:val="en-US"/>
          <w14:ligatures w14:val="standardContextual"/>
        </w:rPr>
      </w:pPr>
    </w:p>
    <w:p w14:paraId="5C7F9CE9" w14:textId="507803F5"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10148B" w:rsidDel="00640E90" w:rsidRDefault="00E24FD2" w:rsidP="00CF51C9">
      <w:pPr>
        <w:spacing w:after="0" w:line="480" w:lineRule="auto"/>
        <w:ind w:firstLine="709"/>
        <w:contextualSpacing/>
        <w:jc w:val="both"/>
        <w:rPr>
          <w:del w:id="42" w:author="Alberto Arzac" w:date="2025-02-12T13:41:00Z"/>
          <w:rFonts w:ascii="Times New Roman" w:eastAsia="Calibri" w:hAnsi="Times New Roman" w:cs="Times New Roman"/>
          <w:b/>
          <w:bCs/>
          <w:kern w:val="2"/>
          <w:sz w:val="24"/>
          <w:szCs w:val="24"/>
          <w:lang w:val="en-US"/>
          <w14:ligatures w14:val="standardContextual"/>
        </w:rPr>
      </w:pPr>
    </w:p>
    <w:p w14:paraId="062E5BF3" w14:textId="31182F51" w:rsidR="00390BE9" w:rsidRPr="0010148B" w:rsidRDefault="00390BE9" w:rsidP="00CF51C9">
      <w:pPr>
        <w:spacing w:after="0" w:line="480" w:lineRule="auto"/>
        <w:ind w:firstLine="709"/>
        <w:contextualSpacing/>
        <w:jc w:val="both"/>
        <w:rPr>
          <w:rFonts w:ascii="Times New Roman" w:eastAsia="Calibri" w:hAnsi="Times New Roman" w:cs="Times New Roman"/>
          <w:b/>
          <w:bCs/>
          <w:kern w:val="2"/>
          <w:sz w:val="24"/>
          <w:szCs w:val="24"/>
          <w:lang w:val="en-US"/>
          <w14:ligatures w14:val="standardContextual"/>
        </w:rPr>
      </w:pPr>
      <w:commentRangeStart w:id="43"/>
      <w:r w:rsidRPr="0010148B">
        <w:rPr>
          <w:rFonts w:ascii="Times New Roman" w:eastAsia="Calibri" w:hAnsi="Times New Roman" w:cs="Times New Roman"/>
          <w:b/>
          <w:bCs/>
          <w:kern w:val="2"/>
          <w:sz w:val="24"/>
          <w:szCs w:val="24"/>
          <w:lang w:val="en-US"/>
          <w14:ligatures w14:val="standardContextual"/>
        </w:rPr>
        <w:t>2.</w:t>
      </w:r>
      <w:r w:rsidRPr="0010148B">
        <w:rPr>
          <w:sz w:val="24"/>
          <w:szCs w:val="24"/>
          <w:lang w:val="en-US"/>
        </w:rPr>
        <w:t xml:space="preserve"> </w:t>
      </w:r>
      <w:r w:rsidRPr="0010148B">
        <w:rPr>
          <w:rFonts w:ascii="Times New Roman" w:eastAsia="Calibri" w:hAnsi="Times New Roman" w:cs="Times New Roman"/>
          <w:b/>
          <w:bCs/>
          <w:kern w:val="2"/>
          <w:sz w:val="24"/>
          <w:szCs w:val="24"/>
          <w:lang w:val="en-US"/>
          <w14:ligatures w14:val="standardContextual"/>
        </w:rPr>
        <w:t>Materials and methods</w:t>
      </w:r>
      <w:commentRangeEnd w:id="43"/>
      <w:r w:rsidR="00267A12">
        <w:rPr>
          <w:rStyle w:val="a4"/>
        </w:rPr>
        <w:commentReference w:id="43"/>
      </w:r>
    </w:p>
    <w:p w14:paraId="28BD26E8" w14:textId="2DF7F2A8" w:rsidR="00CC7ECC" w:rsidRDefault="00CC7ECC">
      <w:pPr>
        <w:spacing w:after="0" w:line="480" w:lineRule="auto"/>
        <w:contextualSpacing/>
        <w:jc w:val="both"/>
        <w:rPr>
          <w:ins w:id="44" w:author="Alberto Arzac" w:date="2025-02-13T14:43:00Z"/>
          <w:rFonts w:ascii="Times New Roman" w:eastAsia="Calibri" w:hAnsi="Times New Roman" w:cs="Times New Roman"/>
          <w:kern w:val="2"/>
          <w:sz w:val="24"/>
          <w:szCs w:val="24"/>
          <w:lang w:val="en-US"/>
          <w14:ligatures w14:val="standardContextual"/>
        </w:rPr>
      </w:pPr>
      <w:ins w:id="45" w:author="Alberto Arzac" w:date="2025-02-13T14:43:00Z">
        <w:r>
          <w:rPr>
            <w:rFonts w:ascii="Times New Roman" w:eastAsia="Calibri" w:hAnsi="Times New Roman" w:cs="Times New Roman"/>
            <w:kern w:val="2"/>
            <w:sz w:val="24"/>
            <w:szCs w:val="24"/>
            <w:lang w:val="en-US"/>
            <w14:ligatures w14:val="standardContextual"/>
          </w:rPr>
          <w:t>Since you have different species, I would add a section describing them</w:t>
        </w:r>
      </w:ins>
    </w:p>
    <w:p w14:paraId="59C143CF" w14:textId="77777777" w:rsidR="00CC7ECC" w:rsidRPr="00334EC6" w:rsidRDefault="00CC7ECC">
      <w:pPr>
        <w:spacing w:after="0" w:line="480" w:lineRule="auto"/>
        <w:contextualSpacing/>
        <w:jc w:val="both"/>
        <w:rPr>
          <w:ins w:id="46" w:author="Alberto Arzac" w:date="2025-02-13T14:43:00Z"/>
          <w:rFonts w:ascii="Times New Roman" w:eastAsia="Calibri" w:hAnsi="Times New Roman" w:cs="Times New Roman"/>
          <w:kern w:val="2"/>
          <w:sz w:val="24"/>
          <w:szCs w:val="24"/>
          <w:lang w:val="en-US"/>
          <w14:ligatures w14:val="standardContextual"/>
        </w:rPr>
      </w:pPr>
    </w:p>
    <w:p w14:paraId="4C31C89F" w14:textId="55AEAA03" w:rsidR="00DE62EF" w:rsidRPr="00334EC6" w:rsidRDefault="00DE62EF" w:rsidP="00334EC6">
      <w:pPr>
        <w:spacing w:after="0" w:line="480" w:lineRule="auto"/>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 xml:space="preserve">2.1 </w:t>
      </w:r>
      <w:r w:rsidR="000D2672" w:rsidRPr="00334EC6">
        <w:rPr>
          <w:rFonts w:ascii="Times New Roman" w:eastAsia="Calibri" w:hAnsi="Times New Roman" w:cs="Times New Roman"/>
          <w:i/>
          <w:iCs/>
          <w:kern w:val="2"/>
          <w:sz w:val="24"/>
          <w:szCs w:val="24"/>
          <w:lang w:val="en-US"/>
          <w14:ligatures w14:val="standardContextual"/>
        </w:rPr>
        <w:t>Study area and sampling</w:t>
      </w:r>
    </w:p>
    <w:p w14:paraId="1D725D8C" w14:textId="77777777" w:rsidR="00640E90" w:rsidRDefault="00640E90" w:rsidP="00640E90">
      <w:pPr>
        <w:spacing w:after="0" w:line="480" w:lineRule="auto"/>
        <w:contextualSpacing/>
        <w:jc w:val="both"/>
        <w:rPr>
          <w:ins w:id="47" w:author="Alberto Arzac" w:date="2025-02-12T13:42:00Z"/>
          <w:rFonts w:ascii="Times New Roman" w:eastAsia="Calibri" w:hAnsi="Times New Roman" w:cs="Times New Roman"/>
          <w:kern w:val="2"/>
          <w:sz w:val="24"/>
          <w:szCs w:val="24"/>
          <w:lang w:val="en-US"/>
          <w14:ligatures w14:val="standardContextual"/>
        </w:rPr>
      </w:pPr>
    </w:p>
    <w:p w14:paraId="2CBBF2B1" w14:textId="422B0BFF" w:rsidR="00C17636" w:rsidRPr="0010148B" w:rsidRDefault="004137C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The research was carried out at </w:t>
      </w:r>
      <w:r w:rsidR="00614B7A" w:rsidRPr="0010148B">
        <w:rPr>
          <w:rFonts w:ascii="Times New Roman" w:eastAsia="Calibri" w:hAnsi="Times New Roman" w:cs="Times New Roman"/>
          <w:kern w:val="2"/>
          <w:sz w:val="24"/>
          <w:szCs w:val="24"/>
          <w:lang w:val="en-US"/>
          <w14:ligatures w14:val="standardContextual"/>
        </w:rPr>
        <w:t>six</w:t>
      </w:r>
      <w:r w:rsidRPr="0010148B">
        <w:rPr>
          <w:rFonts w:ascii="Times New Roman" w:eastAsia="Calibri" w:hAnsi="Times New Roman" w:cs="Times New Roman"/>
          <w:kern w:val="2"/>
          <w:sz w:val="24"/>
          <w:szCs w:val="24"/>
          <w:lang w:val="en-US"/>
          <w14:ligatures w14:val="standardContextual"/>
        </w:rPr>
        <w:t xml:space="preserve"> </w:t>
      </w:r>
      <w:r w:rsidR="00614B7A" w:rsidRPr="0010148B">
        <w:rPr>
          <w:rFonts w:ascii="Times New Roman" w:eastAsia="Calibri" w:hAnsi="Times New Roman" w:cs="Times New Roman"/>
          <w:kern w:val="2"/>
          <w:sz w:val="24"/>
          <w:szCs w:val="24"/>
          <w:lang w:val="en-US"/>
          <w14:ligatures w14:val="standardContextual"/>
        </w:rPr>
        <w:t>localities</w:t>
      </w:r>
      <w:r w:rsidRPr="0010148B">
        <w:rPr>
          <w:rFonts w:ascii="Times New Roman" w:eastAsia="Calibri" w:hAnsi="Times New Roman" w:cs="Times New Roman"/>
          <w:kern w:val="2"/>
          <w:sz w:val="24"/>
          <w:szCs w:val="24"/>
          <w:lang w:val="en-US"/>
          <w14:ligatures w14:val="standardContextual"/>
        </w:rPr>
        <w:t xml:space="preserve"> </w:t>
      </w:r>
      <w:del w:id="48" w:author="Alberto Arzac" w:date="2025-02-13T14:42:00Z">
        <w:r w:rsidR="00C17636" w:rsidRPr="0010148B" w:rsidDel="00CC7ECC">
          <w:rPr>
            <w:rFonts w:ascii="Times New Roman" w:eastAsia="Calibri" w:hAnsi="Times New Roman" w:cs="Times New Roman"/>
            <w:kern w:val="2"/>
            <w:sz w:val="24"/>
            <w:szCs w:val="24"/>
            <w:lang w:val="en-US"/>
            <w14:ligatures w14:val="standardContextual"/>
          </w:rPr>
          <w:delText xml:space="preserve">in </w:delText>
        </w:r>
      </w:del>
      <w:ins w:id="49" w:author="Alberto Arzac" w:date="2025-02-13T14:42:00Z">
        <w:r w:rsidR="00CC7ECC">
          <w:rPr>
            <w:rFonts w:ascii="Times New Roman" w:eastAsia="Calibri" w:hAnsi="Times New Roman" w:cs="Times New Roman"/>
            <w:kern w:val="2"/>
            <w:sz w:val="24"/>
            <w:szCs w:val="24"/>
            <w:lang w:val="en-US"/>
            <w14:ligatures w14:val="standardContextual"/>
          </w:rPr>
          <w:t>along</w:t>
        </w:r>
        <w:r w:rsidR="00CC7ECC" w:rsidRPr="0010148B">
          <w:rPr>
            <w:rFonts w:ascii="Times New Roman" w:eastAsia="Calibri" w:hAnsi="Times New Roman" w:cs="Times New Roman"/>
            <w:kern w:val="2"/>
            <w:sz w:val="24"/>
            <w:szCs w:val="24"/>
            <w:lang w:val="en-US"/>
            <w14:ligatures w14:val="standardContextual"/>
          </w:rPr>
          <w:t xml:space="preserve"> </w:t>
        </w:r>
      </w:ins>
      <w:r w:rsidR="00C17636" w:rsidRPr="0010148B">
        <w:rPr>
          <w:rFonts w:ascii="Times New Roman" w:eastAsia="Calibri" w:hAnsi="Times New Roman" w:cs="Times New Roman"/>
          <w:kern w:val="2"/>
          <w:sz w:val="24"/>
          <w:szCs w:val="24"/>
          <w:lang w:val="en-US"/>
          <w14:ligatures w14:val="standardContextual"/>
        </w:rPr>
        <w:t xml:space="preserve">a longitudinal transect </w:t>
      </w:r>
      <w:r w:rsidRPr="0010148B">
        <w:rPr>
          <w:rFonts w:ascii="Times New Roman" w:eastAsia="Calibri" w:hAnsi="Times New Roman" w:cs="Times New Roman"/>
          <w:kern w:val="2"/>
          <w:sz w:val="24"/>
          <w:szCs w:val="24"/>
          <w:lang w:val="en-US"/>
          <w14:ligatures w14:val="standardContextual"/>
        </w:rPr>
        <w:t xml:space="preserve">above the Arctic Circle, </w:t>
      </w:r>
      <w:r w:rsidR="00614B7A" w:rsidRPr="0010148B">
        <w:rPr>
          <w:rFonts w:ascii="Times New Roman" w:eastAsia="Calibri" w:hAnsi="Times New Roman" w:cs="Times New Roman"/>
          <w:kern w:val="2"/>
          <w:sz w:val="24"/>
          <w:szCs w:val="24"/>
          <w:lang w:val="en-US"/>
          <w14:ligatures w14:val="standardContextual"/>
        </w:rPr>
        <w:t xml:space="preserve">from </w:t>
      </w:r>
      <w:r w:rsidR="00350A87" w:rsidRPr="0010148B">
        <w:rPr>
          <w:rFonts w:ascii="Times New Roman" w:eastAsia="Calibri" w:hAnsi="Times New Roman" w:cs="Times New Roman"/>
          <w:kern w:val="2"/>
          <w:sz w:val="24"/>
          <w:szCs w:val="24"/>
          <w:lang w:val="en-US"/>
          <w14:ligatures w14:val="standardContextual"/>
        </w:rPr>
        <w:t xml:space="preserve">northeastern </w:t>
      </w:r>
      <w:r w:rsidR="00614B7A" w:rsidRPr="0010148B">
        <w:rPr>
          <w:rFonts w:ascii="Times New Roman" w:eastAsia="Calibri" w:hAnsi="Times New Roman" w:cs="Times New Roman"/>
          <w:kern w:val="2"/>
          <w:sz w:val="24"/>
          <w:szCs w:val="24"/>
          <w:lang w:val="en-US"/>
          <w14:ligatures w14:val="standardContextual"/>
        </w:rPr>
        <w:t>Finland to northeastern Russia (</w:t>
      </w:r>
      <w:r w:rsidR="009148D0" w:rsidRPr="0010148B">
        <w:rPr>
          <w:rFonts w:ascii="Times New Roman" w:eastAsia="Calibri" w:hAnsi="Times New Roman" w:cs="Times New Roman"/>
          <w:kern w:val="2"/>
          <w:sz w:val="24"/>
          <w:szCs w:val="24"/>
          <w:lang w:val="en-US"/>
          <w14:ligatures w14:val="standardContextual"/>
        </w:rPr>
        <w:t>27</w:t>
      </w:r>
      <w:r w:rsidR="00614B7A" w:rsidRPr="0010148B">
        <w:rPr>
          <w:rFonts w:ascii="Times New Roman" w:eastAsia="Calibri" w:hAnsi="Times New Roman" w:cs="Times New Roman"/>
          <w:kern w:val="2"/>
          <w:sz w:val="24"/>
          <w:szCs w:val="24"/>
          <w:lang w:val="en-US"/>
          <w14:ligatures w14:val="standardContextual"/>
        </w:rPr>
        <w:t xml:space="preserve">°E to </w:t>
      </w:r>
      <w:r w:rsidR="00350A87" w:rsidRPr="0010148B">
        <w:rPr>
          <w:rFonts w:ascii="Times New Roman" w:eastAsia="Calibri" w:hAnsi="Times New Roman" w:cs="Times New Roman"/>
          <w:kern w:val="2"/>
          <w:sz w:val="24"/>
          <w:szCs w:val="24"/>
          <w:lang w:val="en-US"/>
          <w14:ligatures w14:val="standardContextual"/>
        </w:rPr>
        <w:t>166</w:t>
      </w:r>
      <w:r w:rsidR="00614B7A" w:rsidRPr="0010148B">
        <w:rPr>
          <w:rFonts w:ascii="Times New Roman" w:eastAsia="Calibri" w:hAnsi="Times New Roman" w:cs="Times New Roman"/>
          <w:kern w:val="2"/>
          <w:sz w:val="24"/>
          <w:szCs w:val="24"/>
          <w:lang w:val="en-US"/>
          <w14:ligatures w14:val="standardContextual"/>
        </w:rPr>
        <w:t xml:space="preserve">°E; </w:t>
      </w:r>
      <w:r w:rsidR="00614B7A" w:rsidRPr="00334EC6">
        <w:rPr>
          <w:rFonts w:ascii="Times New Roman" w:eastAsia="Calibri" w:hAnsi="Times New Roman" w:cs="Times New Roman"/>
          <w:color w:val="FF0000"/>
          <w:kern w:val="2"/>
          <w:sz w:val="24"/>
          <w:szCs w:val="24"/>
          <w:lang w:val="en-US"/>
          <w14:ligatures w14:val="standardContextual"/>
        </w:rPr>
        <w:t>Fig. 1A</w:t>
      </w:r>
      <w:r w:rsidR="00614B7A"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Four</w:t>
      </w:r>
      <w:r w:rsidR="00350A87" w:rsidRPr="0010148B">
        <w:rPr>
          <w:rFonts w:ascii="Times New Roman" w:eastAsia="Calibri" w:hAnsi="Times New Roman" w:cs="Times New Roman"/>
          <w:kern w:val="2"/>
          <w:sz w:val="24"/>
          <w:szCs w:val="24"/>
          <w:lang w:val="en-US"/>
          <w14:ligatures w14:val="standardContextual"/>
        </w:rPr>
        <w:t xml:space="preserve"> main conifer </w:t>
      </w:r>
      <w:r w:rsidR="00F22DB8" w:rsidRPr="0010148B">
        <w:rPr>
          <w:rFonts w:ascii="Times New Roman" w:eastAsia="Calibri" w:hAnsi="Times New Roman" w:cs="Times New Roman"/>
          <w:kern w:val="2"/>
          <w:sz w:val="24"/>
          <w:szCs w:val="24"/>
          <w:lang w:val="en-US"/>
          <w14:ligatures w14:val="standardContextual"/>
        </w:rPr>
        <w:t xml:space="preserve">species in </w:t>
      </w:r>
      <w:commentRangeStart w:id="50"/>
      <w:r w:rsidR="00F22DB8" w:rsidRPr="0010148B">
        <w:rPr>
          <w:rFonts w:ascii="Times New Roman" w:eastAsia="Calibri" w:hAnsi="Times New Roman" w:cs="Times New Roman"/>
          <w:kern w:val="2"/>
          <w:sz w:val="24"/>
          <w:szCs w:val="24"/>
          <w:lang w:val="en-US"/>
          <w14:ligatures w14:val="standardContextual"/>
        </w:rPr>
        <w:t>the forest-tundra ecotone</w:t>
      </w:r>
      <w:r w:rsidR="00350A87" w:rsidRPr="0010148B">
        <w:rPr>
          <w:rFonts w:ascii="Times New Roman" w:eastAsia="Calibri" w:hAnsi="Times New Roman" w:cs="Times New Roman"/>
          <w:kern w:val="2"/>
          <w:sz w:val="24"/>
          <w:szCs w:val="24"/>
          <w:lang w:val="en-US"/>
          <w14:ligatures w14:val="standardContextual"/>
        </w:rPr>
        <w:t xml:space="preserve"> </w:t>
      </w:r>
      <w:commentRangeEnd w:id="50"/>
      <w:r w:rsidR="00F22DB8" w:rsidRPr="0010148B">
        <w:rPr>
          <w:rStyle w:val="a4"/>
          <w:sz w:val="24"/>
          <w:szCs w:val="24"/>
        </w:rPr>
        <w:commentReference w:id="50"/>
      </w:r>
      <w:r w:rsidR="00350A87" w:rsidRPr="0010148B">
        <w:rPr>
          <w:rFonts w:ascii="Times New Roman" w:eastAsia="Calibri" w:hAnsi="Times New Roman" w:cs="Times New Roman"/>
          <w:kern w:val="2"/>
          <w:sz w:val="24"/>
          <w:szCs w:val="24"/>
          <w:lang w:val="en-US"/>
          <w14:ligatures w14:val="standardContextual"/>
        </w:rPr>
        <w:t xml:space="preserve">were sampled (i.e., </w:t>
      </w:r>
      <w:bookmarkStart w:id="51" w:name="_Hlk180491620"/>
      <w:commentRangeStart w:id="52"/>
      <w:r w:rsidR="00350A87" w:rsidRPr="0010148B">
        <w:rPr>
          <w:rFonts w:ascii="Times New Roman" w:eastAsia="Calibri" w:hAnsi="Times New Roman" w:cs="Times New Roman"/>
          <w:i/>
          <w:iCs/>
          <w:kern w:val="2"/>
          <w:sz w:val="24"/>
          <w:szCs w:val="24"/>
          <w:lang w:val="en-US"/>
          <w14:ligatures w14:val="standardContextual"/>
        </w:rPr>
        <w:t>Pinus sylvestris</w:t>
      </w:r>
      <w:commentRangeEnd w:id="52"/>
      <w:r w:rsidR="00CC7ECC">
        <w:rPr>
          <w:rStyle w:val="a4"/>
        </w:rPr>
        <w:commentReference w:id="52"/>
      </w:r>
      <w:r w:rsidR="00350A87"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Larix sibirica</w:t>
      </w:r>
      <w:r w:rsidR="00BB50D5" w:rsidRPr="0010148B">
        <w:rPr>
          <w:rFonts w:ascii="Times New Roman" w:eastAsia="Calibri" w:hAnsi="Times New Roman" w:cs="Times New Roman"/>
          <w:kern w:val="2"/>
          <w:sz w:val="24"/>
          <w:szCs w:val="24"/>
          <w:lang w:val="en-US"/>
          <w14:ligatures w14:val="standardContextual"/>
        </w:rPr>
        <w:t>,</w:t>
      </w:r>
      <w:r w:rsidR="00BB50D5" w:rsidRPr="0010148B">
        <w:rPr>
          <w:sz w:val="24"/>
          <w:szCs w:val="24"/>
          <w:lang w:val="en-US"/>
        </w:rPr>
        <w:t xml:space="preserve"> </w:t>
      </w:r>
      <w:r w:rsidR="00BB50D5" w:rsidRPr="0010148B">
        <w:rPr>
          <w:rFonts w:ascii="Times New Roman" w:eastAsia="Calibri" w:hAnsi="Times New Roman" w:cs="Times New Roman"/>
          <w:i/>
          <w:iCs/>
          <w:kern w:val="2"/>
          <w:sz w:val="24"/>
          <w:szCs w:val="24"/>
          <w:lang w:val="en-US"/>
          <w14:ligatures w14:val="standardContextual"/>
        </w:rPr>
        <w:t xml:space="preserve">Larix </w:t>
      </w:r>
      <w:bookmarkStart w:id="53" w:name="_Hlk180409304"/>
      <w:r w:rsidR="00BB50D5" w:rsidRPr="0010148B">
        <w:rPr>
          <w:rFonts w:ascii="Times New Roman" w:eastAsia="Calibri" w:hAnsi="Times New Roman" w:cs="Times New Roman"/>
          <w:i/>
          <w:iCs/>
          <w:kern w:val="2"/>
          <w:sz w:val="24"/>
          <w:szCs w:val="24"/>
          <w:lang w:val="en-US"/>
          <w14:ligatures w14:val="standardContextual"/>
        </w:rPr>
        <w:t>gmelinii</w:t>
      </w:r>
      <w:bookmarkEnd w:id="53"/>
      <w:r w:rsidR="00BB50D5" w:rsidRPr="0010148B">
        <w:rPr>
          <w:rFonts w:ascii="Times New Roman" w:eastAsia="Calibri" w:hAnsi="Times New Roman" w:cs="Times New Roman"/>
          <w:i/>
          <w:iCs/>
          <w:kern w:val="2"/>
          <w:sz w:val="24"/>
          <w:szCs w:val="24"/>
          <w:lang w:val="en-US"/>
          <w14:ligatures w14:val="standardContextual"/>
        </w:rPr>
        <w:t xml:space="preserve"> </w:t>
      </w:r>
      <w:r w:rsidR="00350A87" w:rsidRPr="0010148B">
        <w:rPr>
          <w:rFonts w:ascii="Times New Roman" w:eastAsia="Calibri" w:hAnsi="Times New Roman" w:cs="Times New Roman"/>
          <w:kern w:val="2"/>
          <w:sz w:val="24"/>
          <w:szCs w:val="24"/>
          <w:lang w:val="en-US"/>
          <w14:ligatures w14:val="standardContextual"/>
        </w:rPr>
        <w:t xml:space="preserve">and </w:t>
      </w:r>
      <w:r w:rsidR="00350A87" w:rsidRPr="0010148B">
        <w:rPr>
          <w:rFonts w:ascii="Times New Roman" w:eastAsia="Calibri" w:hAnsi="Times New Roman" w:cs="Times New Roman"/>
          <w:i/>
          <w:iCs/>
          <w:kern w:val="2"/>
          <w:sz w:val="24"/>
          <w:szCs w:val="24"/>
          <w:lang w:val="en-US"/>
          <w14:ligatures w14:val="standardContextual"/>
        </w:rPr>
        <w:t>Larix cajanderi</w:t>
      </w:r>
      <w:bookmarkEnd w:id="51"/>
      <w:r w:rsidR="00350A87" w:rsidRPr="0010148B">
        <w:rPr>
          <w:rFonts w:ascii="Times New Roman" w:eastAsia="Calibri" w:hAnsi="Times New Roman" w:cs="Times New Roman"/>
          <w:kern w:val="2"/>
          <w:sz w:val="24"/>
          <w:szCs w:val="24"/>
          <w:lang w:val="en-US"/>
          <w14:ligatures w14:val="standardContextual"/>
        </w:rPr>
        <w:t>). Thus, in the</w:t>
      </w:r>
      <w:r w:rsidR="00C17636" w:rsidRPr="0010148B">
        <w:rPr>
          <w:rFonts w:ascii="Times New Roman" w:eastAsia="Calibri" w:hAnsi="Times New Roman" w:cs="Times New Roman"/>
          <w:kern w:val="2"/>
          <w:sz w:val="24"/>
          <w:szCs w:val="24"/>
          <w:lang w:val="en-US"/>
          <w14:ligatures w14:val="standardContextual"/>
        </w:rPr>
        <w:t xml:space="preserve"> westernmost sites, Finland</w:t>
      </w:r>
      <w:r w:rsidR="00350A87" w:rsidRPr="0010148B">
        <w:rPr>
          <w:rFonts w:ascii="Times New Roman" w:eastAsia="Calibri" w:hAnsi="Times New Roman" w:cs="Times New Roman"/>
          <w:kern w:val="2"/>
          <w:sz w:val="24"/>
          <w:szCs w:val="24"/>
          <w:lang w:val="en-US"/>
          <w14:ligatures w14:val="standardContextual"/>
        </w:rPr>
        <w:t xml:space="preserve"> (</w:t>
      </w:r>
      <w:r w:rsidR="0063623C" w:rsidRPr="0010148B">
        <w:rPr>
          <w:rFonts w:ascii="Times New Roman" w:eastAsia="Calibri" w:hAnsi="Times New Roman" w:cs="Times New Roman"/>
          <w:kern w:val="2"/>
          <w:sz w:val="24"/>
          <w:szCs w:val="24"/>
          <w:lang w:val="en-US"/>
          <w14:ligatures w14:val="standardContextual"/>
        </w:rPr>
        <w:t xml:space="preserve">hereafter </w:t>
      </w:r>
      <w:r w:rsidR="0063623C" w:rsidRPr="00334EC6">
        <w:rPr>
          <w:rFonts w:ascii="Times New Roman" w:eastAsia="Calibri" w:hAnsi="Times New Roman" w:cs="Times New Roman"/>
          <w:b/>
          <w:bCs/>
          <w:kern w:val="2"/>
          <w:sz w:val="24"/>
          <w:szCs w:val="24"/>
          <w:lang w:val="en-US"/>
          <w14:ligatures w14:val="standardContextual"/>
        </w:rPr>
        <w:t>FIN</w:t>
      </w:r>
      <w:r w:rsidR="00350A87" w:rsidRPr="0010148B">
        <w:rPr>
          <w:rFonts w:ascii="Times New Roman" w:eastAsia="Calibri" w:hAnsi="Times New Roman" w:cs="Times New Roman"/>
          <w:kern w:val="2"/>
          <w:sz w:val="24"/>
          <w:szCs w:val="24"/>
          <w:lang w:val="en-US"/>
          <w14:ligatures w14:val="standardContextual"/>
        </w:rPr>
        <w:t xml:space="preserve">) and Apatity in the Kola Peninsula (hereafter </w:t>
      </w:r>
      <w:r w:rsidR="00350A87" w:rsidRPr="00334EC6">
        <w:rPr>
          <w:rFonts w:ascii="Times New Roman" w:eastAsia="Calibri" w:hAnsi="Times New Roman" w:cs="Times New Roman"/>
          <w:b/>
          <w:bCs/>
          <w:kern w:val="2"/>
          <w:sz w:val="24"/>
          <w:szCs w:val="24"/>
          <w:lang w:val="en-US"/>
          <w14:ligatures w14:val="standardContextual"/>
        </w:rPr>
        <w:t>APA</w:t>
      </w:r>
      <w:r w:rsidR="00350A87"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P. sylvestris</w:t>
      </w:r>
      <w:r w:rsidR="00350A87" w:rsidRPr="0010148B">
        <w:rPr>
          <w:rFonts w:ascii="Times New Roman" w:eastAsia="Calibri" w:hAnsi="Times New Roman" w:cs="Times New Roman"/>
          <w:kern w:val="2"/>
          <w:sz w:val="24"/>
          <w:szCs w:val="24"/>
          <w:lang w:val="en-US"/>
          <w14:ligatures w14:val="standardContextual"/>
        </w:rPr>
        <w:t>. In</w:t>
      </w:r>
      <w:r w:rsidR="00C17636" w:rsidRPr="0010148B">
        <w:rPr>
          <w:rFonts w:ascii="Times New Roman" w:eastAsia="Calibri" w:hAnsi="Times New Roman" w:cs="Times New Roman"/>
          <w:kern w:val="2"/>
          <w:sz w:val="24"/>
          <w:szCs w:val="24"/>
          <w:lang w:val="en-US"/>
          <w14:ligatures w14:val="standardContextual"/>
        </w:rPr>
        <w:t xml:space="preserve"> the central sites,</w:t>
      </w:r>
      <w:r w:rsidR="00350A87" w:rsidRPr="0010148B">
        <w:rPr>
          <w:rFonts w:ascii="Times New Roman" w:eastAsia="Calibri" w:hAnsi="Times New Roman" w:cs="Times New Roman"/>
          <w:kern w:val="2"/>
          <w:sz w:val="24"/>
          <w:szCs w:val="24"/>
          <w:lang w:val="en-US"/>
          <w14:ligatures w14:val="standardContextual"/>
        </w:rPr>
        <w:t xml:space="preserve"> the Polar Urals (hereafter </w:t>
      </w:r>
      <w:r w:rsidR="001A5A41" w:rsidRPr="00334EC6">
        <w:rPr>
          <w:rFonts w:ascii="Times New Roman" w:eastAsia="Calibri" w:hAnsi="Times New Roman" w:cs="Times New Roman"/>
          <w:b/>
          <w:bCs/>
          <w:kern w:val="2"/>
          <w:sz w:val="24"/>
          <w:szCs w:val="24"/>
          <w:lang w:val="en-US"/>
          <w14:ligatures w14:val="standardContextual"/>
        </w:rPr>
        <w:t>PUR</w:t>
      </w:r>
      <w:r w:rsidR="001A5A41" w:rsidRPr="0010148B">
        <w:rPr>
          <w:rFonts w:ascii="Times New Roman" w:eastAsia="Calibri" w:hAnsi="Times New Roman" w:cs="Times New Roman"/>
          <w:kern w:val="2"/>
          <w:sz w:val="24"/>
          <w:szCs w:val="24"/>
          <w:lang w:val="en-US"/>
          <w14:ligatures w14:val="standardContextual"/>
        </w:rPr>
        <w:t>)</w:t>
      </w:r>
      <w:r w:rsidR="00BB50D5" w:rsidRPr="0010148B">
        <w:rPr>
          <w:rFonts w:ascii="Times New Roman" w:eastAsia="Calibri" w:hAnsi="Times New Roman" w:cs="Times New Roman"/>
          <w:kern w:val="2"/>
          <w:sz w:val="24"/>
          <w:szCs w:val="24"/>
          <w:lang w:val="en-US"/>
          <w14:ligatures w14:val="standardContextual"/>
        </w:rPr>
        <w:t xml:space="preserve"> - </w:t>
      </w:r>
      <w:r w:rsidR="00C17636" w:rsidRPr="0010148B">
        <w:rPr>
          <w:rFonts w:ascii="Times New Roman" w:eastAsia="Calibri" w:hAnsi="Times New Roman" w:cs="Times New Roman"/>
          <w:i/>
          <w:iCs/>
          <w:kern w:val="2"/>
          <w:sz w:val="24"/>
          <w:szCs w:val="24"/>
          <w:lang w:val="en-US"/>
          <w14:ligatures w14:val="standardContextual"/>
        </w:rPr>
        <w:t>L. sibirica</w:t>
      </w:r>
      <w:r w:rsidR="00BB50D5" w:rsidRPr="0010148B">
        <w:rPr>
          <w:rFonts w:ascii="Times New Roman" w:eastAsia="Calibri" w:hAnsi="Times New Roman" w:cs="Times New Roman"/>
          <w:i/>
          <w:iCs/>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and Khatanga (hereafter </w:t>
      </w:r>
      <w:r w:rsidR="00BB50D5" w:rsidRPr="00334EC6">
        <w:rPr>
          <w:rFonts w:ascii="Times New Roman" w:eastAsia="Calibri" w:hAnsi="Times New Roman" w:cs="Times New Roman"/>
          <w:b/>
          <w:bCs/>
          <w:kern w:val="2"/>
          <w:sz w:val="24"/>
          <w:szCs w:val="24"/>
          <w:lang w:val="en-US"/>
          <w14:ligatures w14:val="standardContextual"/>
        </w:rPr>
        <w:t>KHA</w:t>
      </w:r>
      <w:r w:rsidR="00BB50D5" w:rsidRPr="0010148B">
        <w:rPr>
          <w:rFonts w:ascii="Times New Roman" w:eastAsia="Calibri" w:hAnsi="Times New Roman" w:cs="Times New Roman"/>
          <w:kern w:val="2"/>
          <w:sz w:val="24"/>
          <w:szCs w:val="24"/>
          <w:lang w:val="en-US"/>
          <w14:ligatures w14:val="standardContextual"/>
        </w:rPr>
        <w:t xml:space="preserve">) - </w:t>
      </w:r>
      <w:r w:rsidR="00BB50D5" w:rsidRPr="0010148B">
        <w:rPr>
          <w:rFonts w:ascii="Times New Roman" w:eastAsia="Calibri" w:hAnsi="Times New Roman" w:cs="Times New Roman"/>
          <w:i/>
          <w:iCs/>
          <w:kern w:val="2"/>
          <w:sz w:val="24"/>
          <w:szCs w:val="24"/>
          <w:lang w:val="en-US"/>
          <w14:ligatures w14:val="standardContextual"/>
        </w:rPr>
        <w:t>L.gmelinii</w:t>
      </w:r>
      <w:r w:rsidR="00C17636" w:rsidRPr="0010148B">
        <w:rPr>
          <w:rFonts w:ascii="Times New Roman" w:eastAsia="Calibri" w:hAnsi="Times New Roman" w:cs="Times New Roman"/>
          <w:kern w:val="2"/>
          <w:sz w:val="24"/>
          <w:szCs w:val="24"/>
          <w:lang w:val="en-US"/>
          <w14:ligatures w14:val="standardContextual"/>
        </w:rPr>
        <w:t xml:space="preserve">. In the easternmost sites Chokurdakh (hereafter </w:t>
      </w:r>
      <w:r w:rsidR="00C17636" w:rsidRPr="00334EC6">
        <w:rPr>
          <w:rFonts w:ascii="Times New Roman" w:eastAsia="Calibri" w:hAnsi="Times New Roman" w:cs="Times New Roman"/>
          <w:b/>
          <w:bCs/>
          <w:kern w:val="2"/>
          <w:sz w:val="24"/>
          <w:szCs w:val="24"/>
          <w:lang w:val="en-US"/>
          <w14:ligatures w14:val="standardContextual"/>
        </w:rPr>
        <w:t>CHO</w:t>
      </w:r>
      <w:r w:rsidR="00C17636" w:rsidRPr="0010148B">
        <w:rPr>
          <w:rFonts w:ascii="Times New Roman" w:eastAsia="Calibri" w:hAnsi="Times New Roman" w:cs="Times New Roman"/>
          <w:kern w:val="2"/>
          <w:sz w:val="24"/>
          <w:szCs w:val="24"/>
          <w:lang w:val="en-US"/>
          <w14:ligatures w14:val="standardContextual"/>
        </w:rPr>
        <w:t xml:space="preserve">) and Bilibino (hereafter </w:t>
      </w:r>
      <w:r w:rsidR="00C17636" w:rsidRPr="00334EC6">
        <w:rPr>
          <w:rFonts w:ascii="Times New Roman" w:eastAsia="Calibri" w:hAnsi="Times New Roman" w:cs="Times New Roman"/>
          <w:b/>
          <w:bCs/>
          <w:kern w:val="2"/>
          <w:sz w:val="24"/>
          <w:szCs w:val="24"/>
          <w:lang w:val="en-US"/>
          <w14:ligatures w14:val="standardContextual"/>
        </w:rPr>
        <w:t>BIL</w:t>
      </w:r>
      <w:r w:rsidR="00C17636" w:rsidRPr="0010148B">
        <w:rPr>
          <w:rFonts w:ascii="Times New Roman" w:eastAsia="Calibri" w:hAnsi="Times New Roman" w:cs="Times New Roman"/>
          <w:kern w:val="2"/>
          <w:sz w:val="24"/>
          <w:szCs w:val="24"/>
          <w:lang w:val="en-US"/>
          <w14:ligatures w14:val="standardContextual"/>
        </w:rPr>
        <w:t xml:space="preserve">) </w:t>
      </w:r>
      <w:r w:rsidR="00C17636" w:rsidRPr="0010148B">
        <w:rPr>
          <w:rFonts w:ascii="Times New Roman" w:eastAsia="Calibri" w:hAnsi="Times New Roman" w:cs="Times New Roman"/>
          <w:i/>
          <w:iCs/>
          <w:kern w:val="2"/>
          <w:sz w:val="24"/>
          <w:szCs w:val="24"/>
          <w:lang w:val="en-US"/>
          <w14:ligatures w14:val="standardContextual"/>
        </w:rPr>
        <w:t>L. cajanderi</w:t>
      </w:r>
      <w:r w:rsidR="00C17636" w:rsidRPr="0010148B">
        <w:rPr>
          <w:rFonts w:ascii="Times New Roman" w:eastAsia="Calibri" w:hAnsi="Times New Roman" w:cs="Times New Roman"/>
          <w:kern w:val="2"/>
          <w:sz w:val="24"/>
          <w:szCs w:val="24"/>
          <w:lang w:val="en-US"/>
          <w14:ligatures w14:val="standardContextual"/>
        </w:rPr>
        <w:t xml:space="preserve">. </w:t>
      </w:r>
      <w:r w:rsidR="00711A01" w:rsidRPr="0010148B">
        <w:rPr>
          <w:rFonts w:ascii="Times New Roman" w:eastAsia="Calibri" w:hAnsi="Times New Roman" w:cs="Times New Roman"/>
          <w:kern w:val="2"/>
          <w:sz w:val="24"/>
          <w:szCs w:val="24"/>
          <w:lang w:val="en-US"/>
          <w14:ligatures w14:val="standardContextual"/>
        </w:rPr>
        <w:t xml:space="preserve">The sites are characterized by harsh climatic conditions that significantly </w:t>
      </w:r>
      <w:del w:id="54" w:author="Alberto Arzac" w:date="2025-02-13T14:44:00Z">
        <w:r w:rsidR="00711A01" w:rsidRPr="0010148B" w:rsidDel="00CC7ECC">
          <w:rPr>
            <w:rFonts w:ascii="Times New Roman" w:eastAsia="Calibri" w:hAnsi="Times New Roman" w:cs="Times New Roman"/>
            <w:kern w:val="2"/>
            <w:sz w:val="24"/>
            <w:szCs w:val="24"/>
            <w:lang w:val="en-US"/>
            <w14:ligatures w14:val="standardContextual"/>
          </w:rPr>
          <w:delText xml:space="preserve">affect </w:delText>
        </w:r>
      </w:del>
      <w:ins w:id="55" w:author="Alberto Arzac" w:date="2025-02-13T14:44:00Z">
        <w:r w:rsidR="00CC7ECC">
          <w:rPr>
            <w:rFonts w:ascii="Times New Roman" w:eastAsia="Calibri" w:hAnsi="Times New Roman" w:cs="Times New Roman"/>
            <w:kern w:val="2"/>
            <w:sz w:val="24"/>
            <w:szCs w:val="24"/>
            <w:lang w:val="en-US"/>
            <w14:ligatures w14:val="standardContextual"/>
          </w:rPr>
          <w:t>determine</w:t>
        </w:r>
        <w:r w:rsidR="00CC7ECC" w:rsidRPr="0010148B">
          <w:rPr>
            <w:rFonts w:ascii="Times New Roman" w:eastAsia="Calibri" w:hAnsi="Times New Roman" w:cs="Times New Roman"/>
            <w:kern w:val="2"/>
            <w:sz w:val="24"/>
            <w:szCs w:val="24"/>
            <w:lang w:val="en-US"/>
            <w14:ligatures w14:val="standardContextual"/>
          </w:rPr>
          <w:t xml:space="preserve"> </w:t>
        </w:r>
      </w:ins>
      <w:r w:rsidR="00711A01" w:rsidRPr="0010148B">
        <w:rPr>
          <w:rFonts w:ascii="Times New Roman" w:eastAsia="Calibri" w:hAnsi="Times New Roman" w:cs="Times New Roman"/>
          <w:kern w:val="2"/>
          <w:sz w:val="24"/>
          <w:szCs w:val="24"/>
          <w:lang w:val="en-US"/>
          <w14:ligatures w14:val="standardContextual"/>
        </w:rPr>
        <w:t xml:space="preserve">the growth and development of tree species. Temperature fluctuations, short growing seasons and low precipitation levels create specific conditions. </w:t>
      </w:r>
      <w:r w:rsidR="0063623C" w:rsidRPr="0010148B">
        <w:rPr>
          <w:rFonts w:ascii="Times New Roman" w:eastAsia="Calibri" w:hAnsi="Times New Roman" w:cs="Times New Roman"/>
          <w:kern w:val="2"/>
          <w:sz w:val="24"/>
          <w:szCs w:val="24"/>
          <w:lang w:val="en-US"/>
          <w14:ligatures w14:val="standardContextual"/>
        </w:rPr>
        <w:t xml:space="preserve">Thus, over the 1966-2021 period, mean annual air temperature ranges from </w:t>
      </w:r>
      <w:r w:rsidR="00D7413B" w:rsidRPr="0010148B">
        <w:rPr>
          <w:rFonts w:ascii="Times New Roman" w:eastAsia="Calibri" w:hAnsi="Times New Roman" w:cs="Times New Roman"/>
          <w:kern w:val="2"/>
          <w:sz w:val="24"/>
          <w:szCs w:val="24"/>
          <w:lang w:val="en-US"/>
          <w14:ligatures w14:val="standardContextual"/>
        </w:rPr>
        <w:t>0</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 xml:space="preserve"> °C in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-1</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1</w:t>
      </w:r>
      <w:r w:rsidR="0063623C" w:rsidRPr="0010148B">
        <w:rPr>
          <w:rFonts w:ascii="Times New Roman" w:eastAsia="Calibri" w:hAnsi="Times New Roman" w:cs="Times New Roman"/>
          <w:kern w:val="2"/>
          <w:sz w:val="24"/>
          <w:szCs w:val="24"/>
          <w:lang w:val="en-US"/>
          <w14:ligatures w14:val="standardContextual"/>
        </w:rPr>
        <w:t xml:space="preserve">°C in </w:t>
      </w:r>
      <w:r w:rsidR="00D7413B" w:rsidRPr="00334EC6">
        <w:rPr>
          <w:rFonts w:ascii="Times New Roman" w:eastAsia="Calibri" w:hAnsi="Times New Roman" w:cs="Times New Roman"/>
          <w:b/>
          <w:bCs/>
          <w:kern w:val="2"/>
          <w:sz w:val="24"/>
          <w:szCs w:val="24"/>
          <w:lang w:val="en-US"/>
          <w14:ligatures w14:val="standardContextual"/>
        </w:rPr>
        <w:t>CHO</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and the annual precipitation totals from 5</w:t>
      </w:r>
      <w:r w:rsidR="00D7413B" w:rsidRPr="0010148B">
        <w:rPr>
          <w:rFonts w:ascii="Times New Roman" w:eastAsia="Calibri" w:hAnsi="Times New Roman" w:cs="Times New Roman"/>
          <w:kern w:val="2"/>
          <w:sz w:val="24"/>
          <w:szCs w:val="24"/>
          <w:lang w:val="en-US"/>
          <w14:ligatures w14:val="standardContextual"/>
        </w:rPr>
        <w:t>58</w:t>
      </w:r>
      <w:r w:rsidR="0063623C" w:rsidRPr="0010148B">
        <w:rPr>
          <w:rFonts w:ascii="Times New Roman" w:eastAsia="Calibri" w:hAnsi="Times New Roman" w:cs="Times New Roman"/>
          <w:kern w:val="2"/>
          <w:sz w:val="24"/>
          <w:szCs w:val="24"/>
          <w:lang w:val="en-US"/>
          <w14:ligatures w14:val="standardContextual"/>
        </w:rPr>
        <w:t xml:space="preserve"> mm in the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2</w:t>
      </w:r>
      <w:r w:rsidR="00D7413B" w:rsidRPr="0010148B">
        <w:rPr>
          <w:rFonts w:ascii="Times New Roman" w:eastAsia="Calibri" w:hAnsi="Times New Roman" w:cs="Times New Roman"/>
          <w:kern w:val="2"/>
          <w:sz w:val="24"/>
          <w:szCs w:val="24"/>
          <w:lang w:val="en-US"/>
          <w14:ligatures w14:val="standardContextual"/>
        </w:rPr>
        <w:t>10</w:t>
      </w:r>
      <w:r w:rsidR="0063623C" w:rsidRPr="0010148B">
        <w:rPr>
          <w:rFonts w:ascii="Times New Roman" w:eastAsia="Calibri" w:hAnsi="Times New Roman" w:cs="Times New Roman"/>
          <w:kern w:val="2"/>
          <w:sz w:val="24"/>
          <w:szCs w:val="24"/>
          <w:lang w:val="en-US"/>
          <w14:ligatures w14:val="standardContextual"/>
        </w:rPr>
        <w:t xml:space="preserve"> mm in </w:t>
      </w:r>
      <w:r w:rsidR="0063623C" w:rsidRPr="00334EC6">
        <w:rPr>
          <w:rFonts w:ascii="Times New Roman" w:eastAsia="Calibri" w:hAnsi="Times New Roman" w:cs="Times New Roman"/>
          <w:b/>
          <w:bCs/>
          <w:kern w:val="2"/>
          <w:sz w:val="24"/>
          <w:szCs w:val="24"/>
          <w:lang w:val="en-US"/>
          <w14:ligatures w14:val="standardContextual"/>
        </w:rPr>
        <w:t>BIL</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xml:space="preserve">). Climate data from the nearest weather </w:t>
      </w:r>
      <w:r w:rsidR="0063623C" w:rsidRPr="0010148B">
        <w:rPr>
          <w:rFonts w:ascii="Times New Roman" w:eastAsia="Calibri" w:hAnsi="Times New Roman" w:cs="Times New Roman"/>
          <w:kern w:val="2"/>
          <w:sz w:val="24"/>
          <w:szCs w:val="24"/>
          <w:lang w:val="en-US"/>
          <w14:ligatures w14:val="standardContextual"/>
        </w:rPr>
        <w:lastRenderedPageBreak/>
        <w:t>station to the sampling sites were obtained from climexp.knmi.nl (Finnish site)</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 xml:space="preserve"> and www.meteo.ru (Russian sites)</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w:t>
      </w:r>
    </w:p>
    <w:p w14:paraId="058E3EEB" w14:textId="77777777" w:rsidR="00640E90" w:rsidRDefault="00640E90" w:rsidP="00640E90">
      <w:pPr>
        <w:spacing w:after="0" w:line="480" w:lineRule="auto"/>
        <w:contextualSpacing/>
        <w:jc w:val="both"/>
        <w:rPr>
          <w:ins w:id="56" w:author="Alberto Arzac" w:date="2025-02-12T13:42:00Z"/>
          <w:rFonts w:ascii="Times New Roman" w:eastAsia="Calibri" w:hAnsi="Times New Roman" w:cs="Times New Roman"/>
          <w:kern w:val="2"/>
          <w:sz w:val="24"/>
          <w:szCs w:val="24"/>
          <w:lang w:val="en-US"/>
          <w14:ligatures w14:val="standardContextual"/>
        </w:rPr>
      </w:pPr>
    </w:p>
    <w:p w14:paraId="56D48020" w14:textId="0CFAFAE1" w:rsidR="00670F95" w:rsidRPr="0010148B" w:rsidRDefault="00D122B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The average annual temperature trend for each site shows a general increasing trend (</w:t>
      </w:r>
      <w:r w:rsidRPr="00334EC6">
        <w:rPr>
          <w:rFonts w:ascii="Times New Roman" w:eastAsia="Calibri" w:hAnsi="Times New Roman" w:cs="Times New Roman"/>
          <w:color w:val="FF0000"/>
          <w:kern w:val="2"/>
          <w:sz w:val="24"/>
          <w:szCs w:val="24"/>
          <w:lang w:val="en-US"/>
          <w14:ligatures w14:val="standardContextual"/>
        </w:rPr>
        <w:t>Fig. 1C</w:t>
      </w:r>
      <w:r w:rsidRPr="0010148B">
        <w:rPr>
          <w:rFonts w:ascii="Times New Roman" w:eastAsia="Calibri" w:hAnsi="Times New Roman" w:cs="Times New Roman"/>
          <w:kern w:val="2"/>
          <w:sz w:val="24"/>
          <w:szCs w:val="24"/>
          <w:lang w:val="en-US"/>
          <w14:ligatures w14:val="standardContextual"/>
        </w:rPr>
        <w:t>), as do the temperatures of the combined months (June–September</w:t>
      </w:r>
      <w:del w:id="57" w:author="Alberto Arzac" w:date="2025-02-13T14:46:00Z">
        <w:r w:rsidRPr="0010148B" w:rsidDel="00267A12">
          <w:rPr>
            <w:rFonts w:ascii="Times New Roman" w:eastAsia="Calibri" w:hAnsi="Times New Roman" w:cs="Times New Roman"/>
            <w:kern w:val="2"/>
            <w:sz w:val="24"/>
            <w:szCs w:val="24"/>
            <w:lang w:val="en-US"/>
            <w14:ligatures w14:val="standardContextual"/>
          </w:rPr>
          <w:delText>) (</w:delText>
        </w:r>
      </w:del>
      <w:ins w:id="58" w:author="Alberto Arzac" w:date="2025-02-13T14:46:00Z">
        <w:r w:rsidR="00267A12">
          <w:rPr>
            <w:rFonts w:ascii="Times New Roman" w:eastAsia="Calibri" w:hAnsi="Times New Roman" w:cs="Times New Roman"/>
            <w:kern w:val="2"/>
            <w:sz w:val="24"/>
            <w:szCs w:val="24"/>
            <w:lang w:val="en-US"/>
            <w14:ligatures w14:val="standardContextual"/>
          </w:rPr>
          <w:t xml:space="preserve">; </w:t>
        </w:r>
      </w:ins>
      <w:r w:rsidRPr="00334EC6">
        <w:rPr>
          <w:rFonts w:ascii="Times New Roman" w:eastAsia="Calibri" w:hAnsi="Times New Roman" w:cs="Times New Roman"/>
          <w:color w:val="FF0000"/>
          <w:kern w:val="2"/>
          <w:sz w:val="24"/>
          <w:szCs w:val="24"/>
          <w:lang w:val="en-US"/>
          <w14:ligatures w14:val="standardContextual"/>
        </w:rPr>
        <w:t>Fig. 1D</w:t>
      </w:r>
      <w:r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Average number of days per year with temperatures equal to or above 5 °C for the study period 1966–2021</w:t>
      </w:r>
      <w:r w:rsidR="00D62A63"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 xml:space="preserve">was </w:t>
      </w:r>
      <w:r w:rsidR="00C52D97" w:rsidRPr="0010148B">
        <w:rPr>
          <w:rFonts w:ascii="Times New Roman" w:eastAsia="Calibri" w:hAnsi="Times New Roman" w:cs="Times New Roman"/>
          <w:kern w:val="2"/>
          <w:sz w:val="24"/>
          <w:szCs w:val="24"/>
          <w:lang w:val="en-US"/>
          <w14:ligatures w14:val="standardContextual"/>
        </w:rPr>
        <w:t>133</w:t>
      </w:r>
      <w:r w:rsidR="00670F95" w:rsidRPr="0010148B">
        <w:rPr>
          <w:rFonts w:ascii="Times New Roman" w:eastAsia="Calibri" w:hAnsi="Times New Roman" w:cs="Times New Roman"/>
          <w:kern w:val="2"/>
          <w:sz w:val="24"/>
          <w:szCs w:val="24"/>
          <w:lang w:val="en-US"/>
          <w14:ligatures w14:val="standardContextual"/>
        </w:rPr>
        <w:t xml:space="preserve"> days and </w:t>
      </w:r>
      <w:r w:rsidR="00C52D97" w:rsidRPr="0010148B">
        <w:rPr>
          <w:rFonts w:ascii="Times New Roman" w:eastAsia="Calibri" w:hAnsi="Times New Roman" w:cs="Times New Roman"/>
          <w:kern w:val="2"/>
          <w:sz w:val="24"/>
          <w:szCs w:val="24"/>
          <w:lang w:val="en-US"/>
          <w14:ligatures w14:val="standardContextual"/>
        </w:rPr>
        <w:t>70</w:t>
      </w:r>
      <w:r w:rsidR="00670F95" w:rsidRPr="0010148B">
        <w:rPr>
          <w:rFonts w:ascii="Times New Roman" w:eastAsia="Calibri" w:hAnsi="Times New Roman" w:cs="Times New Roman"/>
          <w:kern w:val="2"/>
          <w:sz w:val="24"/>
          <w:szCs w:val="24"/>
          <w:lang w:val="en-US"/>
          <w14:ligatures w14:val="standardContextual"/>
        </w:rPr>
        <w:t xml:space="preserve"> days for the </w:t>
      </w:r>
      <w:r w:rsidR="00C52D97" w:rsidRPr="00334EC6">
        <w:rPr>
          <w:rFonts w:ascii="Times New Roman" w:eastAsia="Calibri" w:hAnsi="Times New Roman" w:cs="Times New Roman"/>
          <w:b/>
          <w:bCs/>
          <w:kern w:val="2"/>
          <w:sz w:val="24"/>
          <w:szCs w:val="24"/>
          <w:lang w:val="en-US"/>
          <w14:ligatures w14:val="standardContextual"/>
        </w:rPr>
        <w:t>APA</w:t>
      </w:r>
      <w:r w:rsidR="00670F95" w:rsidRPr="0010148B">
        <w:rPr>
          <w:rFonts w:ascii="Times New Roman" w:eastAsia="Calibri" w:hAnsi="Times New Roman" w:cs="Times New Roman"/>
          <w:kern w:val="2"/>
          <w:sz w:val="24"/>
          <w:szCs w:val="24"/>
          <w:lang w:val="en-US"/>
          <w14:ligatures w14:val="standardContextual"/>
        </w:rPr>
        <w:t xml:space="preserve"> and </w:t>
      </w:r>
      <w:r w:rsidR="00C52D97" w:rsidRPr="00334EC6">
        <w:rPr>
          <w:rFonts w:ascii="Times New Roman" w:eastAsia="Calibri" w:hAnsi="Times New Roman" w:cs="Times New Roman"/>
          <w:b/>
          <w:bCs/>
          <w:kern w:val="2"/>
          <w:sz w:val="24"/>
          <w:szCs w:val="24"/>
          <w:lang w:val="en-US"/>
          <w14:ligatures w14:val="standardContextual"/>
        </w:rPr>
        <w:t>CHO</w:t>
      </w:r>
      <w:r w:rsidR="00670F95" w:rsidRPr="0010148B">
        <w:rPr>
          <w:rFonts w:ascii="Times New Roman" w:eastAsia="Calibri" w:hAnsi="Times New Roman" w:cs="Times New Roman"/>
          <w:kern w:val="2"/>
          <w:sz w:val="24"/>
          <w:szCs w:val="24"/>
          <w:lang w:val="en-US"/>
          <w14:ligatures w14:val="standardContextual"/>
        </w:rPr>
        <w:t xml:space="preserve"> sections, respectively</w:t>
      </w:r>
      <w:r w:rsidR="00D9533E" w:rsidRPr="0010148B">
        <w:rPr>
          <w:rFonts w:ascii="Times New Roman" w:eastAsia="Calibri" w:hAnsi="Times New Roman" w:cs="Times New Roman"/>
          <w:kern w:val="2"/>
          <w:sz w:val="24"/>
          <w:szCs w:val="24"/>
          <w:lang w:val="en-US"/>
          <w14:ligatures w14:val="standardContextual"/>
        </w:rPr>
        <w:t xml:space="preserve"> (</w:t>
      </w:r>
      <w:r w:rsidR="00D9533E" w:rsidRPr="00334EC6">
        <w:rPr>
          <w:rFonts w:ascii="Times New Roman" w:eastAsia="Calibri" w:hAnsi="Times New Roman" w:cs="Times New Roman"/>
          <w:color w:val="FF0000"/>
          <w:kern w:val="2"/>
          <w:sz w:val="24"/>
          <w:szCs w:val="24"/>
          <w:lang w:val="en-US"/>
          <w14:ligatures w14:val="standardContextual"/>
        </w:rPr>
        <w:t>Table 1</w:t>
      </w:r>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r w:rsidR="00D9533E" w:rsidRPr="0010148B">
        <w:rPr>
          <w:rFonts w:ascii="Times New Roman" w:eastAsia="Calibri" w:hAnsi="Times New Roman" w:cs="Times New Roman"/>
          <w:kern w:val="2"/>
          <w:sz w:val="24"/>
          <w:szCs w:val="24"/>
          <w:lang w:val="en-US"/>
          <w14:ligatures w14:val="standardContextual"/>
        </w:rPr>
        <w:t xml:space="preserve">In addition, there is an increase in the number of days with temperatures equal to or above 5 °C at a variable rate from 44 to 52 days per decade at </w:t>
      </w:r>
      <w:r w:rsidR="00D9533E" w:rsidRPr="00334EC6">
        <w:rPr>
          <w:rFonts w:ascii="Times New Roman" w:eastAsia="Calibri" w:hAnsi="Times New Roman" w:cs="Times New Roman"/>
          <w:i/>
          <w:iCs/>
          <w:kern w:val="2"/>
          <w:sz w:val="24"/>
          <w:szCs w:val="24"/>
          <w:lang w:val="en-US"/>
          <w14:ligatures w14:val="standardContextual"/>
        </w:rPr>
        <w:t>P</w:t>
      </w:r>
      <w:r w:rsidR="00D9533E" w:rsidRPr="0010148B">
        <w:rPr>
          <w:rFonts w:ascii="Times New Roman" w:eastAsia="Calibri" w:hAnsi="Times New Roman" w:cs="Times New Roman"/>
          <w:kern w:val="2"/>
          <w:sz w:val="24"/>
          <w:szCs w:val="24"/>
          <w:lang w:val="en-US"/>
          <w14:ligatures w14:val="standardContextual"/>
        </w:rPr>
        <w:t xml:space="preserve"> &lt; 0.01 for the more western and central sites, and 29 days per decade for </w:t>
      </w:r>
      <w:del w:id="59"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Chokurdakh </w:delText>
        </w:r>
      </w:del>
      <w:ins w:id="60" w:author="Alberto Arzac" w:date="2025-02-13T14:47:00Z">
        <w:r w:rsidR="00267A12" w:rsidRPr="00334EC6">
          <w:rPr>
            <w:rFonts w:ascii="Times New Roman" w:eastAsia="Calibri" w:hAnsi="Times New Roman" w:cs="Times New Roman"/>
            <w:b/>
            <w:bCs/>
            <w:kern w:val="2"/>
            <w:sz w:val="24"/>
            <w:szCs w:val="24"/>
            <w:lang w:val="en-US"/>
            <w14:ligatures w14:val="standardContextual"/>
          </w:rPr>
          <w:t>CHO</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and 11 days for </w:t>
      </w:r>
      <w:del w:id="61"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Bilibino </w:delText>
        </w:r>
      </w:del>
      <w:ins w:id="62" w:author="Alberto Arzac" w:date="2025-02-13T14:47:00Z">
        <w:r w:rsidR="00267A12" w:rsidRPr="00334EC6">
          <w:rPr>
            <w:rFonts w:ascii="Times New Roman" w:eastAsia="Calibri" w:hAnsi="Times New Roman" w:cs="Times New Roman"/>
            <w:b/>
            <w:bCs/>
            <w:kern w:val="2"/>
            <w:sz w:val="24"/>
            <w:szCs w:val="24"/>
            <w:lang w:val="en-US"/>
            <w14:ligatures w14:val="standardContextual"/>
          </w:rPr>
          <w:t>BIL</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(P &lt; 0.01) </w:t>
      </w:r>
      <w:bookmarkStart w:id="63" w:name="_Hlk189051096"/>
      <w:r w:rsidR="00D9533E" w:rsidRPr="0010148B">
        <w:rPr>
          <w:rFonts w:ascii="Times New Roman" w:eastAsia="Calibri" w:hAnsi="Times New Roman" w:cs="Times New Roman"/>
          <w:kern w:val="2"/>
          <w:sz w:val="24"/>
          <w:szCs w:val="24"/>
          <w:lang w:val="en-US"/>
          <w14:ligatures w14:val="standardContextual"/>
        </w:rPr>
        <w:t>(</w:t>
      </w:r>
      <w:bookmarkStart w:id="64" w:name="_Hlk189051364"/>
      <w:r w:rsidR="00D9533E" w:rsidRPr="0010148B">
        <w:rPr>
          <w:rFonts w:ascii="Times New Roman" w:eastAsia="Calibri" w:hAnsi="Times New Roman" w:cs="Times New Roman"/>
          <w:kern w:val="2"/>
          <w:sz w:val="24"/>
          <w:szCs w:val="24"/>
          <w:lang w:val="en-US"/>
          <w14:ligatures w14:val="standardContextual"/>
        </w:rPr>
        <w:t>Supplement,</w:t>
      </w:r>
      <w:bookmarkEnd w:id="64"/>
      <w:r w:rsidR="00D9533E" w:rsidRPr="0010148B">
        <w:rPr>
          <w:rFonts w:ascii="Times New Roman" w:eastAsia="Calibri" w:hAnsi="Times New Roman" w:cs="Times New Roman"/>
          <w:kern w:val="2"/>
          <w:sz w:val="24"/>
          <w:szCs w:val="24"/>
          <w:lang w:val="en-US"/>
          <w14:ligatures w14:val="standardContextual"/>
        </w:rPr>
        <w:t xml:space="preserve"> </w:t>
      </w:r>
      <w:bookmarkStart w:id="65" w:name="_Hlk189050832"/>
      <w:r w:rsidR="00D9533E" w:rsidRPr="00334EC6">
        <w:rPr>
          <w:rFonts w:ascii="Times New Roman" w:eastAsia="Calibri" w:hAnsi="Times New Roman" w:cs="Times New Roman"/>
          <w:color w:val="FF0000"/>
          <w:kern w:val="2"/>
          <w:sz w:val="24"/>
          <w:szCs w:val="24"/>
          <w:lang w:val="en-US"/>
          <w14:ligatures w14:val="standardContextual"/>
        </w:rPr>
        <w:t>Fig. 1A</w:t>
      </w:r>
      <w:bookmarkEnd w:id="65"/>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bookmarkEnd w:id="63"/>
    </w:p>
    <w:p w14:paraId="1DFB48D9" w14:textId="77777777" w:rsidR="00640E90" w:rsidRDefault="00640E90" w:rsidP="00640E90">
      <w:pPr>
        <w:spacing w:after="0" w:line="480" w:lineRule="auto"/>
        <w:contextualSpacing/>
        <w:jc w:val="both"/>
        <w:rPr>
          <w:ins w:id="66" w:author="Alberto Arzac" w:date="2025-02-12T13:42:00Z"/>
          <w:rFonts w:ascii="Times New Roman" w:eastAsia="Calibri" w:hAnsi="Times New Roman" w:cs="Times New Roman"/>
          <w:kern w:val="2"/>
          <w:sz w:val="24"/>
          <w:szCs w:val="24"/>
          <w:lang w:val="en-US"/>
          <w14:ligatures w14:val="standardContextual"/>
        </w:rPr>
      </w:pPr>
    </w:p>
    <w:p w14:paraId="26815B5F" w14:textId="61AE426E" w:rsidR="00D75257" w:rsidRPr="0010148B" w:rsidRDefault="008460F8"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At</w:t>
      </w:r>
      <w:r w:rsidR="00F22DB8" w:rsidRPr="0010148B">
        <w:rPr>
          <w:rFonts w:ascii="Times New Roman" w:eastAsia="Calibri" w:hAnsi="Times New Roman" w:cs="Times New Roman"/>
          <w:kern w:val="2"/>
          <w:sz w:val="24"/>
          <w:szCs w:val="24"/>
          <w:lang w:val="en-US"/>
          <w14:ligatures w14:val="standardContextual"/>
        </w:rPr>
        <w:t xml:space="preserve"> each site, a minimum of 20 trees were sampled at breast height </w:t>
      </w:r>
      <w:del w:id="67" w:author="Alberto Arzac" w:date="2025-02-13T14:50:00Z">
        <w:r w:rsidR="00F22DB8" w:rsidRPr="0010148B" w:rsidDel="00267A12">
          <w:rPr>
            <w:rFonts w:ascii="Times New Roman" w:eastAsia="Calibri" w:hAnsi="Times New Roman" w:cs="Times New Roman"/>
            <w:kern w:val="2"/>
            <w:sz w:val="24"/>
            <w:szCs w:val="24"/>
            <w:lang w:val="en-US"/>
            <w14:ligatures w14:val="standardContextual"/>
          </w:rPr>
          <w:delText xml:space="preserve">(1.3 m) </w:delText>
        </w:r>
      </w:del>
      <w:r w:rsidR="00F22DB8" w:rsidRPr="0010148B">
        <w:rPr>
          <w:rFonts w:ascii="Times New Roman" w:eastAsia="Calibri" w:hAnsi="Times New Roman" w:cs="Times New Roman"/>
          <w:kern w:val="2"/>
          <w:sz w:val="24"/>
          <w:szCs w:val="24"/>
          <w:lang w:val="en-US"/>
          <w14:ligatures w14:val="standardContextual"/>
        </w:rPr>
        <w:t xml:space="preserve">with a 5-mm increment borer powered by </w:t>
      </w:r>
      <w:r w:rsidR="005903B0" w:rsidRPr="0010148B">
        <w:rPr>
          <w:rFonts w:ascii="Times New Roman" w:eastAsia="Calibri" w:hAnsi="Times New Roman" w:cs="Times New Roman"/>
          <w:kern w:val="2"/>
          <w:sz w:val="24"/>
          <w:szCs w:val="24"/>
          <w:lang w:val="en-US"/>
          <w14:ligatures w14:val="standardContextual"/>
        </w:rPr>
        <w:t>an</w:t>
      </w:r>
      <w:r w:rsidR="00F22DB8" w:rsidRPr="0010148B">
        <w:rPr>
          <w:rFonts w:ascii="Times New Roman" w:eastAsia="Calibri" w:hAnsi="Times New Roman" w:cs="Times New Roman"/>
          <w:kern w:val="2"/>
          <w:sz w:val="24"/>
          <w:szCs w:val="24"/>
          <w:lang w:val="en-US"/>
          <w14:ligatures w14:val="standardContextual"/>
        </w:rPr>
        <w:t xml:space="preserve"> electric drill. Tree height and diameter at breast height (dbh) were recorded for the sampled trees</w:t>
      </w:r>
      <w:r w:rsidR="00D75257" w:rsidRPr="0010148B">
        <w:rPr>
          <w:rFonts w:ascii="Times New Roman" w:eastAsia="Calibri" w:hAnsi="Times New Roman" w:cs="Times New Roman"/>
          <w:kern w:val="2"/>
          <w:sz w:val="24"/>
          <w:szCs w:val="24"/>
          <w:lang w:val="en-US"/>
          <w14:ligatures w14:val="standardContextual"/>
        </w:rPr>
        <w:t xml:space="preserve"> (</w:t>
      </w:r>
      <w:r w:rsidR="00715D06" w:rsidRPr="0010148B">
        <w:rPr>
          <w:rFonts w:ascii="Times New Roman" w:eastAsia="Calibri" w:hAnsi="Times New Roman" w:cs="Times New Roman"/>
          <w:kern w:val="2"/>
          <w:sz w:val="24"/>
          <w:szCs w:val="24"/>
          <w:lang w:val="en-US"/>
          <w14:ligatures w14:val="standardContextual"/>
        </w:rPr>
        <w:t xml:space="preserve">Supplement, </w:t>
      </w:r>
      <w:r w:rsidR="00D75257" w:rsidRPr="0010148B">
        <w:rPr>
          <w:rFonts w:ascii="Times New Roman" w:eastAsia="Calibri" w:hAnsi="Times New Roman" w:cs="Times New Roman"/>
          <w:kern w:val="2"/>
          <w:sz w:val="24"/>
          <w:szCs w:val="24"/>
          <w:lang w:val="en-US"/>
          <w14:ligatures w14:val="standardContextual"/>
        </w:rPr>
        <w:t>Table</w:t>
      </w:r>
      <w:r w:rsidR="00715D06" w:rsidRPr="0010148B">
        <w:rPr>
          <w:rFonts w:ascii="Times New Roman" w:eastAsia="Calibri" w:hAnsi="Times New Roman" w:cs="Times New Roman"/>
          <w:kern w:val="2"/>
          <w:sz w:val="24"/>
          <w:szCs w:val="24"/>
          <w:lang w:val="en-US"/>
          <w14:ligatures w14:val="standardContextual"/>
        </w:rPr>
        <w:t>1</w:t>
      </w:r>
      <w:r w:rsidR="00D75257" w:rsidRPr="0010148B">
        <w:rPr>
          <w:rFonts w:ascii="Times New Roman" w:eastAsia="Calibri" w:hAnsi="Times New Roman" w:cs="Times New Roman"/>
          <w:kern w:val="2"/>
          <w:sz w:val="24"/>
          <w:szCs w:val="24"/>
          <w:lang w:val="en-US"/>
          <w14:ligatures w14:val="standardContextual"/>
        </w:rPr>
        <w:t>)</w:t>
      </w:r>
      <w:r w:rsidR="00F22DB8" w:rsidRPr="0010148B">
        <w:rPr>
          <w:rFonts w:ascii="Times New Roman" w:eastAsia="Calibri" w:hAnsi="Times New Roman" w:cs="Times New Roman"/>
          <w:kern w:val="2"/>
          <w:sz w:val="24"/>
          <w:szCs w:val="24"/>
          <w:lang w:val="en-US"/>
          <w14:ligatures w14:val="standardContextual"/>
        </w:rPr>
        <w:t xml:space="preserve">. </w:t>
      </w:r>
    </w:p>
    <w:p w14:paraId="70A06E0E" w14:textId="77777777" w:rsidR="00640E90" w:rsidRDefault="00640E90" w:rsidP="00640E90">
      <w:pPr>
        <w:spacing w:after="0" w:line="480" w:lineRule="auto"/>
        <w:contextualSpacing/>
        <w:jc w:val="both"/>
        <w:rPr>
          <w:ins w:id="68" w:author="Alberto Arzac" w:date="2025-02-12T13:42:00Z"/>
          <w:rFonts w:ascii="Times New Roman" w:eastAsia="Calibri" w:hAnsi="Times New Roman" w:cs="Times New Roman"/>
          <w:kern w:val="2"/>
          <w:sz w:val="24"/>
          <w:szCs w:val="24"/>
          <w:lang w:val="en-US"/>
          <w14:ligatures w14:val="standardContextual"/>
        </w:rPr>
      </w:pPr>
    </w:p>
    <w:p w14:paraId="47E2EE28" w14:textId="0DD1BCA7" w:rsidR="002C4D3B" w:rsidRPr="0010148B" w:rsidRDefault="002C4D3B"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Since the study areas are located in the Arctic Circle, the soil conditions of each area are affected by permafrost. The depth of seasonal soil thawing (active layer) is greatest in the western regions (FIN, APA), where permafrost is either absent or has an insular character. It can reach 1–2 m. The soils in these areas are podzolic and peat-podzolic, with a fairly high organic content, which contributes to better moisture capacity. In </w:t>
      </w:r>
      <w:commentRangeStart w:id="69"/>
      <w:del w:id="70"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the Polar Urals </w:delText>
        </w:r>
        <w:commentRangeEnd w:id="69"/>
        <w:r w:rsidR="00267A12" w:rsidDel="00267A12">
          <w:rPr>
            <w:rStyle w:val="a4"/>
          </w:rPr>
          <w:commentReference w:id="69"/>
        </w:r>
        <w:r w:rsidRPr="0010148B" w:rsidDel="00267A12">
          <w:rPr>
            <w:rFonts w:ascii="Times New Roman" w:eastAsia="Calibri" w:hAnsi="Times New Roman" w:cs="Times New Roman"/>
            <w:kern w:val="2"/>
            <w:sz w:val="24"/>
            <w:szCs w:val="24"/>
            <w:lang w:val="en-US"/>
            <w14:ligatures w14:val="standardContextual"/>
          </w:rPr>
          <w:delText>(</w:delText>
        </w:r>
      </w:del>
      <w:r w:rsidRPr="00334EC6">
        <w:rPr>
          <w:rFonts w:ascii="Times New Roman" w:eastAsia="Calibri" w:hAnsi="Times New Roman" w:cs="Times New Roman"/>
          <w:b/>
          <w:bCs/>
          <w:kern w:val="2"/>
          <w:sz w:val="24"/>
          <w:szCs w:val="24"/>
          <w:lang w:val="en-US"/>
          <w14:ligatures w14:val="standardContextual"/>
        </w:rPr>
        <w:t>PUR</w:t>
      </w:r>
      <w:del w:id="71"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and in </w:t>
      </w:r>
      <w:del w:id="72" w:author="Alberto Arzac" w:date="2025-02-13T14:51:00Z">
        <w:r w:rsidRPr="0010148B" w:rsidDel="00267A12">
          <w:rPr>
            <w:rFonts w:ascii="Times New Roman" w:eastAsia="Calibri" w:hAnsi="Times New Roman" w:cs="Times New Roman"/>
            <w:kern w:val="2"/>
            <w:sz w:val="24"/>
            <w:szCs w:val="24"/>
            <w:lang w:val="en-US"/>
            <w14:ligatures w14:val="standardContextual"/>
          </w:rPr>
          <w:delText>Khatanga (</w:delText>
        </w:r>
      </w:del>
      <w:r w:rsidRPr="00334EC6">
        <w:rPr>
          <w:rFonts w:ascii="Times New Roman" w:eastAsia="Calibri" w:hAnsi="Times New Roman" w:cs="Times New Roman"/>
          <w:b/>
          <w:bCs/>
          <w:kern w:val="2"/>
          <w:sz w:val="24"/>
          <w:szCs w:val="24"/>
          <w:lang w:val="en-US"/>
          <w14:ligatures w14:val="standardContextual"/>
        </w:rPr>
        <w:t>KHA</w:t>
      </w:r>
      <w:del w:id="73"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there is a discontinuous type of permafrost, which is transitional to continuous permafrost, the thickness of the seasonal thawed layer is reduced to 50–100 cm, and the soils are mountain-tundra or tundra-gley. In </w:t>
      </w:r>
      <w:del w:id="74"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Chokurdakh </w:delText>
        </w:r>
      </w:del>
      <w:r w:rsidRPr="0010148B">
        <w:rPr>
          <w:rFonts w:ascii="Times New Roman" w:eastAsia="Calibri" w:hAnsi="Times New Roman" w:cs="Times New Roman"/>
          <w:kern w:val="2"/>
          <w:sz w:val="24"/>
          <w:szCs w:val="24"/>
          <w:lang w:val="en-US"/>
          <w14:ligatures w14:val="standardContextual"/>
        </w:rPr>
        <w:t xml:space="preserve">(CHO) and </w:t>
      </w:r>
      <w:del w:id="75"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Bilibino </w:delText>
        </w:r>
      </w:del>
      <w:r w:rsidRPr="0010148B">
        <w:rPr>
          <w:rFonts w:ascii="Times New Roman" w:eastAsia="Calibri" w:hAnsi="Times New Roman" w:cs="Times New Roman"/>
          <w:kern w:val="2"/>
          <w:sz w:val="24"/>
          <w:szCs w:val="24"/>
          <w:lang w:val="en-US"/>
          <w14:ligatures w14:val="standardContextual"/>
        </w:rPr>
        <w:t xml:space="preserve">(BIL), continuous permafrost with a freezing depth of tens of meters is widespread. Here, the active layer is on average 30–60 cm, and the soils (cryozems, tundra-gley) are poor in organic matter and exhibit low microbiological activity. The water regime is largely determined by the speed of snow melting in spring and summer </w:t>
      </w:r>
      <w:r w:rsidRPr="0010148B">
        <w:rPr>
          <w:rFonts w:ascii="Times New Roman" w:eastAsia="Calibri" w:hAnsi="Times New Roman" w:cs="Times New Roman"/>
          <w:kern w:val="2"/>
          <w:sz w:val="24"/>
          <w:szCs w:val="24"/>
          <w:lang w:val="en-US"/>
          <w14:ligatures w14:val="standardContextual"/>
        </w:rPr>
        <w:lastRenderedPageBreak/>
        <w:t>temperatures. In such conditions, soil thawing begins later, but occurs intensively in a short period, which increases the dependence of trees on early summer temperatures.</w:t>
      </w:r>
    </w:p>
    <w:p w14:paraId="414AC53E" w14:textId="11069D56"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 </w:t>
      </w:r>
      <w:r w:rsidR="00F00BAF" w:rsidRPr="0010148B">
        <w:rPr>
          <w:noProof/>
          <w:sz w:val="24"/>
          <w:szCs w:val="24"/>
          <w:lang w:eastAsia="ru-RU"/>
        </w:rPr>
        <w:drawing>
          <wp:inline distT="0" distB="0" distL="0" distR="0" wp14:anchorId="45CE9EF8" wp14:editId="10FF523B">
            <wp:extent cx="5940425" cy="3006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06725"/>
                    </a:xfrm>
                    <a:prstGeom prst="rect">
                      <a:avLst/>
                    </a:prstGeom>
                  </pic:spPr>
                </pic:pic>
              </a:graphicData>
            </a:graphic>
          </wp:inline>
        </w:drawing>
      </w:r>
    </w:p>
    <w:p w14:paraId="34BDC686" w14:textId="3C367FF2"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B</w:t>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2866009A" wp14:editId="7A2DC1D4">
            <wp:extent cx="857378" cy="720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313" cy="761555"/>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sidRPr="0010148B">
        <w:rPr>
          <w:noProof/>
          <w:sz w:val="24"/>
          <w:szCs w:val="24"/>
          <w:lang w:eastAsia="ru-RU"/>
        </w:rPr>
        <w:drawing>
          <wp:inline distT="0" distB="0" distL="0" distR="0" wp14:anchorId="164031FC" wp14:editId="74EF770B">
            <wp:extent cx="830580" cy="664028"/>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7641" cy="685663"/>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C</w:t>
      </w:r>
      <w:r w:rsidR="00AE29EB" w:rsidRPr="0010148B">
        <w:rPr>
          <w:rFonts w:ascii="Times New Roman" w:eastAsia="Calibri" w:hAnsi="Times New Roman" w:cs="Times New Roman"/>
          <w:noProof/>
          <w:kern w:val="2"/>
          <w:sz w:val="24"/>
          <w:szCs w:val="24"/>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D</w:t>
      </w:r>
      <w:r w:rsidR="00732165" w:rsidRPr="0010148B">
        <w:rPr>
          <w:rFonts w:ascii="Times New Roman" w:eastAsia="Calibri" w:hAnsi="Times New Roman" w:cs="Times New Roman"/>
          <w:kern w:val="2"/>
          <w:sz w:val="24"/>
          <w:szCs w:val="24"/>
          <w:lang w:val="en-US"/>
          <w14:ligatures w14:val="standardContextual"/>
        </w:rPr>
        <w:t xml:space="preserve"> </w:t>
      </w:r>
      <w:r w:rsidR="00AE29EB" w:rsidRPr="0010148B">
        <w:rPr>
          <w:rFonts w:ascii="Times New Roman" w:eastAsia="Calibri" w:hAnsi="Times New Roman" w:cs="Times New Roman"/>
          <w:noProof/>
          <w:kern w:val="2"/>
          <w:sz w:val="24"/>
          <w:szCs w:val="24"/>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10148B">
        <w:rPr>
          <w:rFonts w:ascii="Times New Roman" w:eastAsia="Calibri" w:hAnsi="Times New Roman" w:cs="Times New Roman"/>
          <w:kern w:val="2"/>
          <w:sz w:val="24"/>
          <w:szCs w:val="24"/>
          <w:lang w:val="en-US"/>
          <w14:ligatures w14:val="standardContextual"/>
        </w:rPr>
        <w:t xml:space="preserve"> </w:t>
      </w:r>
    </w:p>
    <w:p w14:paraId="4A6D7572" w14:textId="6AAC78E5" w:rsidR="00670F95" w:rsidRPr="0010148B" w:rsidRDefault="0069756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Figure 1.</w:t>
      </w:r>
      <w:r w:rsidRPr="0010148B">
        <w:rPr>
          <w:rFonts w:ascii="Times New Roman" w:eastAsia="Calibri" w:hAnsi="Times New Roman" w:cs="Times New Roman"/>
          <w:kern w:val="2"/>
          <w:sz w:val="24"/>
          <w:szCs w:val="24"/>
          <w:lang w:val="en-US"/>
          <w14:ligatures w14:val="standardContextual"/>
        </w:rPr>
        <w:t xml:space="preserve"> Location and climate of the study area: (A) white dots show the location of sampling sites (</w:t>
      </w:r>
      <w:r w:rsidR="00AE68F8" w:rsidRPr="0010148B">
        <w:rPr>
          <w:rFonts w:ascii="Times New Roman" w:eastAsia="Calibri" w:hAnsi="Times New Roman" w:cs="Times New Roman"/>
          <w:kern w:val="2"/>
          <w:sz w:val="24"/>
          <w:szCs w:val="24"/>
          <w:lang w:val="en-US"/>
          <w14:ligatures w14:val="standardContextual"/>
        </w:rPr>
        <w:t>FIN,</w:t>
      </w:r>
      <w:r w:rsidR="00AE68F8" w:rsidRPr="0010148B">
        <w:rPr>
          <w:sz w:val="24"/>
          <w:szCs w:val="24"/>
          <w:lang w:val="en-US"/>
        </w:rPr>
        <w:t xml:space="preserve"> </w:t>
      </w:r>
      <w:r w:rsidR="00AE68F8" w:rsidRPr="0010148B">
        <w:rPr>
          <w:rFonts w:ascii="Times New Roman" w:eastAsia="Calibri" w:hAnsi="Times New Roman" w:cs="Times New Roman"/>
          <w:kern w:val="2"/>
          <w:sz w:val="24"/>
          <w:szCs w:val="24"/>
          <w:lang w:val="en-US"/>
          <w14:ligatures w14:val="standardContextual"/>
        </w:rPr>
        <w:t xml:space="preserve">Finland, </w:t>
      </w:r>
      <w:r w:rsidRPr="0010148B">
        <w:rPr>
          <w:rFonts w:ascii="Times New Roman" w:eastAsia="Calibri" w:hAnsi="Times New Roman" w:cs="Times New Roman"/>
          <w:kern w:val="2"/>
          <w:sz w:val="24"/>
          <w:szCs w:val="24"/>
          <w:lang w:val="en-US"/>
          <w14:ligatures w14:val="standardContextual"/>
        </w:rPr>
        <w:t xml:space="preserve">APA, Apatity; PUR, Polar Ural; </w:t>
      </w:r>
      <w:r w:rsidR="00EF3804" w:rsidRPr="0010148B">
        <w:rPr>
          <w:rFonts w:ascii="Times New Roman" w:eastAsia="Calibri" w:hAnsi="Times New Roman" w:cs="Times New Roman"/>
          <w:kern w:val="2"/>
          <w:sz w:val="24"/>
          <w:szCs w:val="24"/>
          <w:lang w:val="en-US"/>
          <w14:ligatures w14:val="standardContextual"/>
        </w:rPr>
        <w:t>KHA</w:t>
      </w:r>
      <w:r w:rsidRPr="0010148B">
        <w:rPr>
          <w:rFonts w:ascii="Times New Roman" w:eastAsia="Calibri" w:hAnsi="Times New Roman" w:cs="Times New Roman"/>
          <w:kern w:val="2"/>
          <w:sz w:val="24"/>
          <w:szCs w:val="24"/>
          <w:lang w:val="en-US"/>
          <w14:ligatures w14:val="standardContextual"/>
        </w:rPr>
        <w:t>,</w:t>
      </w:r>
      <w:r w:rsidR="00AE68F8" w:rsidRPr="0010148B">
        <w:rPr>
          <w:rFonts w:ascii="Times New Roman" w:eastAsia="Calibri" w:hAnsi="Times New Roman" w:cs="Times New Roman"/>
          <w:kern w:val="2"/>
          <w:sz w:val="24"/>
          <w:szCs w:val="24"/>
          <w:lang w:val="en-US"/>
          <w14:ligatures w14:val="standardContextual"/>
        </w:rPr>
        <w:t xml:space="preserve">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CHO, Chokurdakh; BIL, Bilibino)</w:t>
      </w:r>
      <w:r w:rsidR="00F279EC"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(B) Climate diagram for</w:t>
      </w:r>
      <w:r w:rsidR="00AE68F8" w:rsidRPr="0010148B">
        <w:rPr>
          <w:rFonts w:ascii="Times New Roman" w:eastAsia="Calibri" w:hAnsi="Times New Roman" w:cs="Times New Roman"/>
          <w:kern w:val="2"/>
          <w:sz w:val="24"/>
          <w:szCs w:val="24"/>
          <w:lang w:val="en-US"/>
          <w14:ligatures w14:val="standardContextual"/>
        </w:rPr>
        <w:t xml:space="preserve"> Sodankyla weather stations, </w:t>
      </w:r>
      <w:r w:rsidRPr="0010148B">
        <w:rPr>
          <w:rFonts w:ascii="Times New Roman" w:eastAsia="Calibri" w:hAnsi="Times New Roman" w:cs="Times New Roman"/>
          <w:kern w:val="2"/>
          <w:sz w:val="24"/>
          <w:szCs w:val="24"/>
          <w:lang w:val="en-US"/>
          <w14:ligatures w14:val="standardContextual"/>
        </w:rPr>
        <w:t xml:space="preserve">Kandalaksha, Salekhard,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xml:space="preserve">, Chokurdakh, </w:t>
      </w:r>
      <w:r w:rsidR="00E84316" w:rsidRPr="0010148B">
        <w:rPr>
          <w:rFonts w:ascii="Times New Roman" w:eastAsia="Calibri" w:hAnsi="Times New Roman" w:cs="Times New Roman"/>
          <w:kern w:val="2"/>
          <w:sz w:val="24"/>
          <w:szCs w:val="24"/>
          <w:lang w:val="en-US"/>
          <w14:ligatures w14:val="standardContextual"/>
        </w:rPr>
        <w:t>Ostrovno</w:t>
      </w:r>
      <w:r w:rsidR="00D75257" w:rsidRPr="0010148B">
        <w:rPr>
          <w:rFonts w:ascii="Times New Roman" w:eastAsia="Calibri" w:hAnsi="Times New Roman" w:cs="Times New Roman"/>
          <w:kern w:val="2"/>
          <w:sz w:val="24"/>
          <w:szCs w:val="24"/>
          <w:lang w:val="en-US"/>
          <w14:ligatures w14:val="standardContextual"/>
        </w:rPr>
        <w:t>y</w:t>
      </w:r>
      <w:r w:rsidR="00E84316" w:rsidRPr="0010148B">
        <w:rPr>
          <w:rFonts w:ascii="Times New Roman" w:eastAsia="Calibri" w:hAnsi="Times New Roman" w:cs="Times New Roman"/>
          <w:kern w:val="2"/>
          <w:sz w:val="24"/>
          <w:szCs w:val="24"/>
          <w:lang w:val="en-US"/>
          <w14:ligatures w14:val="standardContextual"/>
        </w:rPr>
        <w:t>e</w:t>
      </w:r>
      <w:r w:rsidRPr="0010148B">
        <w:rPr>
          <w:rFonts w:ascii="Times New Roman" w:eastAsia="Calibri" w:hAnsi="Times New Roman" w:cs="Times New Roman"/>
          <w:kern w:val="2"/>
          <w:sz w:val="24"/>
          <w:szCs w:val="24"/>
          <w:lang w:val="en-US"/>
          <w14:ligatures w14:val="standardContextual"/>
        </w:rPr>
        <w:t xml:space="preserve"> for 1966 – 2021 period. (C) Average annual temperature trends for the periods 1966–2021 in the study areas. (D) </w:t>
      </w:r>
      <w:r w:rsidR="00BE6FBC" w:rsidRPr="0010148B">
        <w:rPr>
          <w:rFonts w:ascii="Times New Roman" w:eastAsia="Calibri" w:hAnsi="Times New Roman" w:cs="Times New Roman"/>
          <w:kern w:val="2"/>
          <w:sz w:val="24"/>
          <w:szCs w:val="24"/>
          <w:lang w:val="en-US"/>
          <w14:ligatures w14:val="standardContextual"/>
        </w:rPr>
        <w:t>Trends in average monthly temperature June-September for the period 1966–2021 in the study areas.</w:t>
      </w:r>
    </w:p>
    <w:p w14:paraId="781FB9FB" w14:textId="77777777" w:rsidR="00AE68F8" w:rsidRPr="0010148B" w:rsidRDefault="00AE68F8" w:rsidP="00AE68F8">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77B14752" w14:textId="4F13F858" w:rsidR="00DE62EF" w:rsidRPr="0010148B" w:rsidRDefault="00DE62EF" w:rsidP="00087CB1">
      <w:pPr>
        <w:spacing w:after="0" w:line="480" w:lineRule="auto"/>
        <w:contextualSpacing/>
        <w:rPr>
          <w:rFonts w:ascii="Times New Roman" w:eastAsia="Calibri" w:hAnsi="Times New Roman" w:cs="Times New Roman"/>
          <w:kern w:val="2"/>
          <w:sz w:val="24"/>
          <w:szCs w:val="24"/>
          <w:lang w:val="en-US"/>
          <w14:ligatures w14:val="standardContextual"/>
        </w:rPr>
      </w:pPr>
      <w:bookmarkStart w:id="76" w:name="_Hlk183438803"/>
      <w:commentRangeStart w:id="77"/>
      <w:r w:rsidRPr="0010148B">
        <w:rPr>
          <w:rFonts w:ascii="Times New Roman" w:eastAsia="Calibri" w:hAnsi="Times New Roman" w:cs="Times New Roman"/>
          <w:b/>
          <w:bCs/>
          <w:kern w:val="2"/>
          <w:sz w:val="24"/>
          <w:szCs w:val="24"/>
          <w:lang w:val="en-US"/>
          <w14:ligatures w14:val="standardContextual"/>
        </w:rPr>
        <w:lastRenderedPageBreak/>
        <w:t>Table</w:t>
      </w:r>
      <w:r w:rsidR="00D122B9" w:rsidRPr="0010148B">
        <w:rPr>
          <w:rFonts w:ascii="Times New Roman" w:eastAsia="Calibri" w:hAnsi="Times New Roman" w:cs="Times New Roman"/>
          <w:b/>
          <w:bCs/>
          <w:kern w:val="2"/>
          <w:sz w:val="24"/>
          <w:szCs w:val="24"/>
          <w14:ligatures w14:val="standardContextual"/>
        </w:rPr>
        <w:t xml:space="preserve"> 1</w:t>
      </w:r>
      <w:r w:rsidRPr="0010148B">
        <w:rPr>
          <w:rFonts w:ascii="Times New Roman" w:eastAsia="Calibri" w:hAnsi="Times New Roman" w:cs="Times New Roman"/>
          <w:kern w:val="2"/>
          <w:sz w:val="24"/>
          <w:szCs w:val="24"/>
          <w:lang w:val="en-US"/>
          <w14:ligatures w14:val="standardContextual"/>
        </w:rPr>
        <w:t xml:space="preserve"> - Characteristics of areas</w:t>
      </w:r>
      <w:commentRangeEnd w:id="77"/>
      <w:r w:rsidR="00267A12">
        <w:rPr>
          <w:rStyle w:val="a4"/>
        </w:rPr>
        <w:commentReference w:id="77"/>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10148B"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10148B" w:rsidRDefault="002854A6" w:rsidP="00C655CD">
            <w:pPr>
              <w:jc w:val="center"/>
              <w:rPr>
                <w:rFonts w:ascii="Times New Roman" w:eastAsia="Calibri" w:hAnsi="Times New Roman" w:cs="Times New Roman"/>
                <w:sz w:val="24"/>
                <w:szCs w:val="24"/>
              </w:rPr>
            </w:pPr>
            <w:bookmarkStart w:id="78" w:name="_Hlk180422198"/>
            <w:bookmarkEnd w:id="76"/>
          </w:p>
        </w:tc>
        <w:tc>
          <w:tcPr>
            <w:tcW w:w="1336" w:type="dxa"/>
            <w:tcBorders>
              <w:top w:val="single" w:sz="4" w:space="0" w:color="7F7F7F" w:themeColor="text1" w:themeTint="80"/>
              <w:left w:val="single" w:sz="4" w:space="0" w:color="auto"/>
            </w:tcBorders>
            <w:vAlign w:val="center"/>
          </w:tcPr>
          <w:p w14:paraId="4A48E328" w14:textId="2827A244"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FIN</w:t>
            </w:r>
          </w:p>
        </w:tc>
        <w:tc>
          <w:tcPr>
            <w:tcW w:w="1337" w:type="dxa"/>
            <w:vAlign w:val="center"/>
          </w:tcPr>
          <w:p w14:paraId="0017A6C1" w14:textId="21621192"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APA</w:t>
            </w:r>
          </w:p>
        </w:tc>
        <w:tc>
          <w:tcPr>
            <w:tcW w:w="1336" w:type="dxa"/>
            <w:vAlign w:val="center"/>
          </w:tcPr>
          <w:p w14:paraId="2664EFFD" w14:textId="2E0A768C"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PUR</w:t>
            </w:r>
          </w:p>
        </w:tc>
        <w:tc>
          <w:tcPr>
            <w:tcW w:w="1337" w:type="dxa"/>
            <w:vAlign w:val="center"/>
          </w:tcPr>
          <w:p w14:paraId="76EFD99F" w14:textId="75234B9B"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KHA</w:t>
            </w:r>
          </w:p>
        </w:tc>
        <w:tc>
          <w:tcPr>
            <w:tcW w:w="1336" w:type="dxa"/>
            <w:vAlign w:val="center"/>
          </w:tcPr>
          <w:p w14:paraId="5F0356D0" w14:textId="3888AD2D"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CHO</w:t>
            </w:r>
          </w:p>
        </w:tc>
        <w:tc>
          <w:tcPr>
            <w:tcW w:w="1337" w:type="dxa"/>
            <w:vAlign w:val="center"/>
          </w:tcPr>
          <w:p w14:paraId="42CE0680" w14:textId="0896BFBB"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BIL</w:t>
            </w:r>
          </w:p>
        </w:tc>
      </w:tr>
      <w:tr w:rsidR="00C655CD" w:rsidRPr="0010148B"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lang w:val="en-US"/>
              </w:rPr>
              <w:t>68</w:t>
            </w:r>
            <w:r w:rsidRPr="0010148B">
              <w:rPr>
                <w:rFonts w:ascii="Times New Roman" w:eastAsia="Calibri" w:hAnsi="Times New Roman" w:cs="Times New Roman"/>
                <w:color w:val="000000"/>
                <w:sz w:val="24"/>
                <w:szCs w:val="24"/>
                <w:shd w:val="clear" w:color="auto" w:fill="FFFFFF"/>
              </w:rPr>
              <w:t>°</w:t>
            </w:r>
            <w:r w:rsidRPr="0010148B">
              <w:rPr>
                <w:rFonts w:ascii="Times New Roman" w:eastAsia="Calibri" w:hAnsi="Times New Roman" w:cs="Times New Roman"/>
                <w:color w:val="000000"/>
                <w:sz w:val="24"/>
                <w:szCs w:val="24"/>
                <w:shd w:val="clear" w:color="auto" w:fill="FFFFFF"/>
                <w:lang w:val="en-US"/>
              </w:rPr>
              <w:t>77</w:t>
            </w:r>
            <w:r w:rsidRPr="0010148B">
              <w:rPr>
                <w:rFonts w:ascii="Times New Roman" w:eastAsia="Calibri" w:hAnsi="Times New Roman" w:cs="Times New Roman"/>
                <w:color w:val="000000"/>
                <w:sz w:val="24"/>
                <w:szCs w:val="24"/>
                <w:shd w:val="clear" w:color="auto" w:fill="FFFFFF"/>
              </w:rPr>
              <w:t>′ N</w:t>
            </w:r>
          </w:p>
          <w:p w14:paraId="3ECEAA6C" w14:textId="2CC57EB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sz w:val="24"/>
                <w:szCs w:val="24"/>
                <w:lang w:val="en-US"/>
              </w:rPr>
              <w:t>27</w:t>
            </w: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1</w:t>
            </w:r>
            <w:r w:rsidRPr="0010148B">
              <w:rPr>
                <w:rFonts w:ascii="Times New Roman" w:eastAsia="Calibri" w:hAnsi="Times New Roman" w:cs="Times New Roman"/>
                <w:sz w:val="24"/>
                <w:szCs w:val="24"/>
              </w:rPr>
              <w:t>5'</w:t>
            </w:r>
            <w:r w:rsidRPr="0010148B">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rPr>
              <w:t>67°36'</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N</w:t>
            </w:r>
          </w:p>
          <w:p w14:paraId="0150D275" w14:textId="29563B7E"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sz w:val="24"/>
                <w:szCs w:val="24"/>
              </w:rPr>
              <w:t>66°54'</w:t>
            </w:r>
            <w:r w:rsidRPr="0010148B">
              <w:rPr>
                <w:rFonts w:ascii="Times New Roman" w:eastAsia="Calibri" w:hAnsi="Times New Roman" w:cs="Times New Roman"/>
                <w:color w:val="000000"/>
                <w:sz w:val="24"/>
                <w:szCs w:val="24"/>
                <w:shd w:val="clear" w:color="auto" w:fill="FFFFFF"/>
              </w:rPr>
              <w:t xml:space="preserve"> N</w:t>
            </w:r>
          </w:p>
          <w:p w14:paraId="5038A4D8" w14:textId="2F79A8D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65°45'</w:t>
            </w:r>
            <w:r w:rsidRPr="0010148B">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10148B"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 xml:space="preserve">71°57' </w:t>
            </w:r>
            <w:r w:rsidRPr="0010148B">
              <w:rPr>
                <w:rFonts w:ascii="Times New Roman" w:eastAsia="Calibri" w:hAnsi="Times New Roman" w:cs="Times New Roman"/>
                <w:color w:val="000000"/>
                <w:sz w:val="24"/>
                <w:szCs w:val="24"/>
                <w:shd w:val="clear" w:color="auto" w:fill="FFFFFF"/>
              </w:rPr>
              <w:t>N</w:t>
            </w:r>
          </w:p>
          <w:p w14:paraId="4C03368C" w14:textId="215BA835" w:rsidR="005069AA" w:rsidRPr="0010148B"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102°40'</w:t>
            </w:r>
            <w:r w:rsidRPr="0010148B">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70°30' N</w:t>
            </w:r>
          </w:p>
          <w:p w14:paraId="4124C7DA" w14:textId="771497F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147°10' E</w:t>
            </w:r>
          </w:p>
        </w:tc>
        <w:tc>
          <w:tcPr>
            <w:tcW w:w="1337" w:type="dxa"/>
            <w:vAlign w:val="center"/>
          </w:tcPr>
          <w:p w14:paraId="7899003B" w14:textId="5C58323E"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rPr>
              <w:t>68°02′ N</w:t>
            </w:r>
          </w:p>
          <w:p w14:paraId="20AADF35" w14:textId="499F3B3D"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166°40'</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E</w:t>
            </w:r>
          </w:p>
        </w:tc>
      </w:tr>
      <w:tr w:rsidR="00C655CD" w:rsidRPr="0010148B"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10148B">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10148B"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10148B"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35</w:t>
            </w:r>
          </w:p>
        </w:tc>
        <w:tc>
          <w:tcPr>
            <w:tcW w:w="1336" w:type="dxa"/>
            <w:vAlign w:val="center"/>
          </w:tcPr>
          <w:p w14:paraId="01AAE03F" w14:textId="35C945D6" w:rsidR="002854A6" w:rsidRPr="0010148B"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7</w:t>
            </w:r>
          </w:p>
        </w:tc>
        <w:tc>
          <w:tcPr>
            <w:tcW w:w="1337" w:type="dxa"/>
            <w:vAlign w:val="center"/>
          </w:tcPr>
          <w:p w14:paraId="3D761BD3" w14:textId="3FDEC4C8" w:rsidR="002854A6" w:rsidRPr="0010148B"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10148B">
              <w:rPr>
                <w:rFonts w:ascii="Times New Roman" w:eastAsia="Times New Roman" w:hAnsi="Times New Roman" w:cs="Times New Roman"/>
                <w:color w:val="000000"/>
                <w:sz w:val="24"/>
                <w:szCs w:val="24"/>
                <w:lang w:eastAsia="ru-RU"/>
              </w:rPr>
              <w:t>468</w:t>
            </w:r>
            <w:r w:rsidR="002854A6" w:rsidRPr="0010148B">
              <w:rPr>
                <w:rFonts w:ascii="Times New Roman" w:eastAsia="Times New Roman" w:hAnsi="Times New Roman" w:cs="Times New Roman"/>
                <w:vanish/>
                <w:sz w:val="24"/>
                <w:szCs w:val="24"/>
                <w:lang w:eastAsia="ru-RU"/>
              </w:rPr>
              <w:t>Начало формы</w:t>
            </w:r>
          </w:p>
        </w:tc>
      </w:tr>
      <w:tr w:rsidR="00C655CD" w:rsidRPr="0010148B"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10148B" w:rsidRDefault="002854A6" w:rsidP="00C655CD">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9" w:name="_Hlk166057222"/>
            <w:r w:rsidRPr="0010148B">
              <w:rPr>
                <w:rFonts w:ascii="Times New Roman" w:eastAsia="Calibri" w:hAnsi="Times New Roman" w:cs="Times New Roman"/>
                <w:sz w:val="24"/>
                <w:szCs w:val="24"/>
              </w:rPr>
              <w:t>S</w:t>
            </w:r>
            <w:r w:rsidRPr="0010148B">
              <w:rPr>
                <w:rFonts w:ascii="Times New Roman" w:eastAsia="Calibri" w:hAnsi="Times New Roman" w:cs="Times New Roman"/>
                <w:sz w:val="24"/>
                <w:szCs w:val="24"/>
                <w:lang w:val="en-US"/>
              </w:rPr>
              <w:t>odankyla</w:t>
            </w:r>
          </w:p>
          <w:bookmarkEnd w:id="79"/>
          <w:p w14:paraId="23223390" w14:textId="0624B931"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 xml:space="preserve">(52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603C7C2E" w14:textId="110DC273" w:rsidR="00BC2B67"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Kandalaksha</w:t>
            </w:r>
          </w:p>
          <w:p w14:paraId="726B4E85" w14:textId="5D42A18D"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00BC2B67" w:rsidRPr="0010148B">
              <w:rPr>
                <w:rFonts w:ascii="Times New Roman" w:eastAsia="Calibri" w:hAnsi="Times New Roman" w:cs="Times New Roman"/>
                <w:sz w:val="24"/>
                <w:szCs w:val="24"/>
              </w:rPr>
              <w:t>6</w:t>
            </w:r>
            <w:r w:rsidRPr="0010148B">
              <w:rPr>
                <w:rFonts w:ascii="Times New Roman" w:eastAsia="Calibri" w:hAnsi="Times New Roman" w:cs="Times New Roman"/>
                <w:sz w:val="24"/>
                <w:szCs w:val="24"/>
              </w:rPr>
              <w:t xml:space="preserve">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6" w:type="dxa"/>
            <w:vAlign w:val="center"/>
          </w:tcPr>
          <w:p w14:paraId="1E6F77AB" w14:textId="7777777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Salekhard</w:t>
            </w:r>
          </w:p>
          <w:p w14:paraId="19B02B92" w14:textId="5FBD4F10"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00BC2B67" w:rsidRPr="0010148B">
              <w:rPr>
                <w:rFonts w:ascii="Times New Roman" w:eastAsia="Calibri" w:hAnsi="Times New Roman" w:cs="Times New Roman"/>
                <w:sz w:val="24"/>
                <w:szCs w:val="24"/>
              </w:rPr>
              <w:t xml:space="preserve">58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010377FC" w14:textId="77777777" w:rsidR="003416FB" w:rsidRPr="0010148B"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Khatanga</w:t>
            </w:r>
          </w:p>
          <w:p w14:paraId="0AE79FB8" w14:textId="24F471F2" w:rsidR="00BC2B67" w:rsidRPr="0010148B"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7</w:t>
            </w:r>
            <w:r w:rsidRPr="0010148B">
              <w:rPr>
                <w:rFonts w:ascii="Times New Roman" w:eastAsia="Calibri" w:hAnsi="Times New Roman" w:cs="Times New Roman"/>
                <w:sz w:val="24"/>
                <w:szCs w:val="24"/>
              </w:rPr>
              <w:t xml:space="preserve">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6" w:type="dxa"/>
            <w:vAlign w:val="center"/>
          </w:tcPr>
          <w:p w14:paraId="05DE1C3F" w14:textId="59C237E8"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Chokurdakh</w:t>
            </w:r>
          </w:p>
          <w:p w14:paraId="54497B77" w14:textId="7F8E2629"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00750011" w:rsidRPr="0010148B">
              <w:rPr>
                <w:rFonts w:ascii="Times New Roman" w:eastAsia="Calibri" w:hAnsi="Times New Roman" w:cs="Times New Roman"/>
                <w:sz w:val="24"/>
                <w:szCs w:val="24"/>
              </w:rPr>
              <w:t>2</w:t>
            </w:r>
            <w:r w:rsidR="000C5D76" w:rsidRPr="0010148B">
              <w:rPr>
                <w:rFonts w:ascii="Times New Roman" w:eastAsia="Calibri" w:hAnsi="Times New Roman" w:cs="Times New Roman"/>
                <w:sz w:val="24"/>
                <w:szCs w:val="24"/>
              </w:rPr>
              <w:t xml:space="preserve">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6DECFDF1" w14:textId="449929A8"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Ostrovnoye</w:t>
            </w:r>
          </w:p>
          <w:p w14:paraId="540DFA75" w14:textId="28107DDF"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000C5D76" w:rsidRPr="0010148B">
              <w:rPr>
                <w:rFonts w:ascii="Times New Roman" w:eastAsia="Calibri" w:hAnsi="Times New Roman" w:cs="Times New Roman"/>
                <w:sz w:val="24"/>
                <w:szCs w:val="24"/>
              </w:rPr>
              <w:t xml:space="preserve">48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r>
      <w:tr w:rsidR="00C655CD" w:rsidRPr="0010148B"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-0.48</w:t>
            </w:r>
          </w:p>
          <w:p w14:paraId="76F149A1" w14:textId="747CCDFE"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0.40</w:t>
            </w:r>
          </w:p>
          <w:p w14:paraId="21A2A1F2"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-5.7</w:t>
            </w:r>
            <w:r w:rsidR="00C655CD" w:rsidRPr="0010148B">
              <w:rPr>
                <w:rFonts w:ascii="Times New Roman" w:hAnsi="Times New Roman" w:cs="Times New Roman"/>
                <w:color w:val="000000"/>
                <w:sz w:val="24"/>
                <w:szCs w:val="24"/>
              </w:rPr>
              <w:t>6</w:t>
            </w:r>
          </w:p>
          <w:p w14:paraId="772B8F83"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-12.3</w:t>
            </w:r>
            <w:r w:rsidR="00C655CD" w:rsidRPr="0010148B">
              <w:rPr>
                <w:rFonts w:ascii="Times New Roman" w:hAnsi="Times New Roman" w:cs="Times New Roman"/>
                <w:color w:val="000000"/>
                <w:sz w:val="24"/>
                <w:szCs w:val="24"/>
              </w:rPr>
              <w:t>2</w:t>
            </w:r>
          </w:p>
          <w:p w14:paraId="5D2D832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-13.2</w:t>
            </w:r>
            <w:r w:rsidR="00C655CD" w:rsidRPr="0010148B">
              <w:rPr>
                <w:rFonts w:ascii="Times New Roman" w:hAnsi="Times New Roman" w:cs="Times New Roman"/>
                <w:color w:val="000000"/>
                <w:sz w:val="24"/>
                <w:szCs w:val="24"/>
              </w:rPr>
              <w:t>8</w:t>
            </w:r>
          </w:p>
          <w:p w14:paraId="360E7FC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-10.86</w:t>
            </w:r>
          </w:p>
          <w:p w14:paraId="654A0AF4"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13.09</w:t>
            </w:r>
          </w:p>
          <w:p w14:paraId="5556B870"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13.05</w:t>
            </w:r>
          </w:p>
          <w:p w14:paraId="7AEE9054"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11.9</w:t>
            </w:r>
            <w:r w:rsidR="00C655CD" w:rsidRPr="0010148B">
              <w:rPr>
                <w:rFonts w:ascii="Times New Roman" w:hAnsi="Times New Roman" w:cs="Times New Roman"/>
                <w:color w:val="000000"/>
                <w:sz w:val="24"/>
                <w:szCs w:val="24"/>
              </w:rPr>
              <w:t>0</w:t>
            </w:r>
          </w:p>
          <w:p w14:paraId="2D23D915"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9.43</w:t>
            </w:r>
          </w:p>
          <w:p w14:paraId="534BCA21"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8.31</w:t>
            </w:r>
          </w:p>
          <w:p w14:paraId="1D96231D"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13.05</w:t>
            </w:r>
          </w:p>
          <w:p w14:paraId="23CDE22F"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11.04</w:t>
            </w:r>
          </w:p>
          <w:p w14:paraId="18B7C707"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11.37</w:t>
            </w:r>
          </w:p>
          <w:p w14:paraId="5D5B1F53"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10.13</w:t>
            </w:r>
          </w:p>
          <w:p w14:paraId="0BCD8D72"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10148B"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 xml:space="preserve">      </w:t>
            </w:r>
            <w:r w:rsidR="00EC4BAC" w:rsidRPr="0010148B">
              <w:rPr>
                <w:rFonts w:ascii="Times New Roman" w:eastAsia="Calibri" w:hAnsi="Times New Roman" w:cs="Times New Roman"/>
                <w:sz w:val="24"/>
                <w:szCs w:val="24"/>
                <w:lang w:val="en-US"/>
              </w:rPr>
              <w:t>7.6</w:t>
            </w:r>
            <w:r w:rsidR="00C655CD" w:rsidRPr="0010148B">
              <w:rPr>
                <w:rFonts w:ascii="Times New Roman" w:eastAsia="Calibri" w:hAnsi="Times New Roman" w:cs="Times New Roman"/>
                <w:sz w:val="24"/>
                <w:szCs w:val="24"/>
              </w:rPr>
              <w:t>2</w:t>
            </w:r>
          </w:p>
        </w:tc>
        <w:tc>
          <w:tcPr>
            <w:tcW w:w="1336" w:type="dxa"/>
            <w:vAlign w:val="center"/>
          </w:tcPr>
          <w:p w14:paraId="0841DFAE" w14:textId="2631D73F"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6.4</w:t>
            </w:r>
            <w:r w:rsidR="00C655CD" w:rsidRPr="0010148B">
              <w:rPr>
                <w:rFonts w:ascii="Times New Roman" w:hAnsi="Times New Roman" w:cs="Times New Roman"/>
                <w:color w:val="000000"/>
                <w:sz w:val="24"/>
                <w:szCs w:val="24"/>
              </w:rPr>
              <w:t>1</w:t>
            </w:r>
          </w:p>
          <w:p w14:paraId="187841A6"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9.71</w:t>
            </w:r>
          </w:p>
          <w:p w14:paraId="587B4DC7"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526</w:t>
            </w:r>
            <w:r w:rsidR="00C655CD"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rPr>
              <w:t>56</w:t>
            </w:r>
          </w:p>
        </w:tc>
        <w:tc>
          <w:tcPr>
            <w:tcW w:w="1337" w:type="dxa"/>
            <w:vAlign w:val="center"/>
          </w:tcPr>
          <w:p w14:paraId="591C4375"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547.48</w:t>
            </w:r>
          </w:p>
          <w:p w14:paraId="23401E7E"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457.2</w:t>
            </w:r>
            <w:r w:rsidR="00C655CD" w:rsidRPr="0010148B">
              <w:rPr>
                <w:rFonts w:ascii="Times New Roman" w:hAnsi="Times New Roman" w:cs="Times New Roman"/>
                <w:color w:val="000000"/>
                <w:sz w:val="24"/>
                <w:szCs w:val="24"/>
              </w:rPr>
              <w:t>1</w:t>
            </w:r>
          </w:p>
          <w:p w14:paraId="6DDE98EB"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283.1</w:t>
            </w:r>
            <w:r w:rsidR="00C655CD" w:rsidRPr="0010148B">
              <w:rPr>
                <w:rFonts w:ascii="Times New Roman" w:hAnsi="Times New Roman" w:cs="Times New Roman"/>
                <w:color w:val="000000"/>
                <w:sz w:val="24"/>
                <w:szCs w:val="24"/>
              </w:rPr>
              <w:t>0</w:t>
            </w:r>
          </w:p>
          <w:p w14:paraId="0F9D64B6"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210.4</w:t>
            </w:r>
            <w:r w:rsidR="00C655CD" w:rsidRPr="0010148B">
              <w:rPr>
                <w:rFonts w:ascii="Times New Roman" w:hAnsi="Times New Roman" w:cs="Times New Roman"/>
                <w:color w:val="000000"/>
                <w:sz w:val="24"/>
                <w:szCs w:val="24"/>
              </w:rPr>
              <w:t>0</w:t>
            </w:r>
          </w:p>
          <w:p w14:paraId="242D5EFA"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237.1</w:t>
            </w:r>
            <w:r w:rsidR="00C655CD" w:rsidRPr="0010148B">
              <w:rPr>
                <w:rFonts w:ascii="Times New Roman" w:hAnsi="Times New Roman" w:cs="Times New Roman"/>
                <w:color w:val="000000"/>
                <w:sz w:val="24"/>
                <w:szCs w:val="24"/>
              </w:rPr>
              <w:t>0</w:t>
            </w:r>
          </w:p>
          <w:p w14:paraId="7BA173E2"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124.86</w:t>
            </w:r>
          </w:p>
          <w:p w14:paraId="6315D0BA"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124.42</w:t>
            </w:r>
          </w:p>
          <w:p w14:paraId="56F55625"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118.9</w:t>
            </w:r>
            <w:r w:rsidR="00C655CD" w:rsidRPr="0010148B">
              <w:rPr>
                <w:rFonts w:ascii="Times New Roman" w:hAnsi="Times New Roman" w:cs="Times New Roman"/>
                <w:color w:val="000000"/>
                <w:sz w:val="24"/>
                <w:szCs w:val="24"/>
              </w:rPr>
              <w:t>8</w:t>
            </w:r>
          </w:p>
          <w:p w14:paraId="1CF6BCD5"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68.6</w:t>
            </w:r>
            <w:r w:rsidR="00C655CD" w:rsidRPr="0010148B">
              <w:rPr>
                <w:rFonts w:ascii="Times New Roman" w:hAnsi="Times New Roman" w:cs="Times New Roman"/>
                <w:color w:val="000000"/>
                <w:sz w:val="24"/>
                <w:szCs w:val="24"/>
              </w:rPr>
              <w:t>0</w:t>
            </w:r>
          </w:p>
          <w:p w14:paraId="40B706BA"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52.3</w:t>
            </w:r>
            <w:r w:rsidR="00C655CD" w:rsidRPr="0010148B">
              <w:rPr>
                <w:rFonts w:ascii="Times New Roman" w:hAnsi="Times New Roman" w:cs="Times New Roman"/>
                <w:color w:val="000000"/>
                <w:sz w:val="24"/>
                <w:szCs w:val="24"/>
              </w:rPr>
              <w:t>0</w:t>
            </w:r>
          </w:p>
          <w:p w14:paraId="4889F51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69.1</w:t>
            </w:r>
            <w:r w:rsidR="00C655CD" w:rsidRPr="0010148B">
              <w:rPr>
                <w:rFonts w:ascii="Times New Roman" w:hAnsi="Times New Roman" w:cs="Times New Roman"/>
                <w:color w:val="000000"/>
                <w:sz w:val="24"/>
                <w:szCs w:val="24"/>
              </w:rPr>
              <w:t>0</w:t>
            </w:r>
          </w:p>
          <w:p w14:paraId="6F8D8126"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235.50</w:t>
            </w:r>
          </w:p>
        </w:tc>
        <w:tc>
          <w:tcPr>
            <w:tcW w:w="1337" w:type="dxa"/>
            <w:vAlign w:val="center"/>
          </w:tcPr>
          <w:p w14:paraId="577E9BEF" w14:textId="157F6DA0"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242.80</w:t>
            </w:r>
          </w:p>
        </w:tc>
        <w:tc>
          <w:tcPr>
            <w:tcW w:w="1336" w:type="dxa"/>
            <w:vAlign w:val="center"/>
          </w:tcPr>
          <w:p w14:paraId="2F3109D9" w14:textId="75B2C763"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229.53</w:t>
            </w:r>
          </w:p>
        </w:tc>
        <w:tc>
          <w:tcPr>
            <w:tcW w:w="1337" w:type="dxa"/>
            <w:vAlign w:val="center"/>
          </w:tcPr>
          <w:p w14:paraId="0753A480" w14:textId="7B911555"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141.1</w:t>
            </w:r>
            <w:r w:rsidR="00C655CD" w:rsidRPr="0010148B">
              <w:rPr>
                <w:rFonts w:ascii="Times New Roman" w:hAnsi="Times New Roman" w:cs="Times New Roman"/>
                <w:color w:val="000000"/>
                <w:sz w:val="24"/>
                <w:szCs w:val="24"/>
              </w:rPr>
              <w:t>4</w:t>
            </w:r>
          </w:p>
        </w:tc>
        <w:tc>
          <w:tcPr>
            <w:tcW w:w="1336" w:type="dxa"/>
            <w:vAlign w:val="center"/>
          </w:tcPr>
          <w:p w14:paraId="2EDA6DBC" w14:textId="6A9CC049"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104.3</w:t>
            </w:r>
            <w:r w:rsidR="00C655CD" w:rsidRPr="0010148B">
              <w:rPr>
                <w:rFonts w:ascii="Times New Roman" w:hAnsi="Times New Roman" w:cs="Times New Roman"/>
                <w:color w:val="000000"/>
                <w:sz w:val="24"/>
                <w:szCs w:val="24"/>
              </w:rPr>
              <w:t>6</w:t>
            </w:r>
          </w:p>
        </w:tc>
        <w:tc>
          <w:tcPr>
            <w:tcW w:w="1337" w:type="dxa"/>
            <w:vAlign w:val="center"/>
          </w:tcPr>
          <w:p w14:paraId="0CB097B9" w14:textId="63D001B8"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131.0</w:t>
            </w:r>
            <w:r w:rsidR="00C655CD" w:rsidRPr="0010148B">
              <w:rPr>
                <w:rFonts w:ascii="Times New Roman" w:hAnsi="Times New Roman" w:cs="Times New Roman"/>
                <w:color w:val="000000"/>
                <w:sz w:val="24"/>
                <w:szCs w:val="24"/>
              </w:rPr>
              <w:t>5</w:t>
            </w:r>
          </w:p>
        </w:tc>
      </w:tr>
      <w:tr w:rsidR="00C655CD" w:rsidRPr="0010148B"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D</w:t>
            </w:r>
            <w:r w:rsidR="002854A6" w:rsidRPr="0010148B">
              <w:rPr>
                <w:rFonts w:ascii="Times New Roman" w:eastAsia="Calibri" w:hAnsi="Times New Roman" w:cs="Times New Roman"/>
                <w:sz w:val="24"/>
                <w:szCs w:val="24"/>
                <w:lang w:val="en-US"/>
              </w:rPr>
              <w:t>ays</w:t>
            </w:r>
          </w:p>
          <w:p w14:paraId="1A5F768A" w14:textId="5AF29014"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10148B"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1</w:t>
            </w:r>
            <w:r w:rsidR="002854A6" w:rsidRPr="0010148B">
              <w:rPr>
                <w:rFonts w:ascii="Times New Roman" w:eastAsia="Calibri" w:hAnsi="Times New Roman" w:cs="Times New Roman"/>
                <w:sz w:val="24"/>
                <w:szCs w:val="24"/>
                <w:lang w:val="en-US"/>
              </w:rPr>
              <w:t>21+12,2</w:t>
            </w:r>
          </w:p>
        </w:tc>
        <w:tc>
          <w:tcPr>
            <w:tcW w:w="1337" w:type="dxa"/>
            <w:vAlign w:val="center"/>
          </w:tcPr>
          <w:p w14:paraId="5B534C1F" w14:textId="3D075CD9"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133</w:t>
            </w:r>
            <w:r w:rsidRPr="0010148B">
              <w:rPr>
                <w:rFonts w:ascii="Times New Roman" w:eastAsia="Calibri" w:hAnsi="Times New Roman" w:cs="Times New Roman"/>
                <w:sz w:val="24"/>
                <w:szCs w:val="24"/>
                <w:lang w:val="en-US"/>
              </w:rPr>
              <w:t>+12,2</w:t>
            </w:r>
          </w:p>
        </w:tc>
        <w:tc>
          <w:tcPr>
            <w:tcW w:w="1336" w:type="dxa"/>
            <w:vAlign w:val="center"/>
          </w:tcPr>
          <w:p w14:paraId="259C36C0" w14:textId="065E5302"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105</w:t>
            </w:r>
            <w:r w:rsidRPr="0010148B">
              <w:rPr>
                <w:rFonts w:ascii="Times New Roman" w:eastAsia="Calibri" w:hAnsi="Times New Roman" w:cs="Times New Roman"/>
                <w:sz w:val="24"/>
                <w:szCs w:val="24"/>
                <w:lang w:val="en-US"/>
              </w:rPr>
              <w:t>+13,6</w:t>
            </w:r>
          </w:p>
        </w:tc>
        <w:tc>
          <w:tcPr>
            <w:tcW w:w="1337" w:type="dxa"/>
            <w:vAlign w:val="center"/>
          </w:tcPr>
          <w:p w14:paraId="30385C14" w14:textId="679B6D19" w:rsidR="008E678B" w:rsidRPr="0010148B"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82</w:t>
            </w:r>
            <w:r w:rsidR="008C60BB" w:rsidRPr="0010148B">
              <w:rPr>
                <w:rFonts w:ascii="Times New Roman" w:eastAsia="Calibri" w:hAnsi="Times New Roman" w:cs="Times New Roman"/>
                <w:sz w:val="24"/>
                <w:szCs w:val="24"/>
                <w:lang w:val="en-US"/>
              </w:rPr>
              <w:t>+1</w:t>
            </w:r>
            <w:r w:rsidRPr="0010148B">
              <w:rPr>
                <w:rFonts w:ascii="Times New Roman" w:eastAsia="Calibri" w:hAnsi="Times New Roman" w:cs="Times New Roman"/>
                <w:sz w:val="24"/>
                <w:szCs w:val="24"/>
                <w:lang w:val="en-US"/>
              </w:rPr>
              <w:t>3</w:t>
            </w:r>
            <w:r w:rsidR="008C60BB" w:rsidRPr="0010148B">
              <w:rPr>
                <w:rFonts w:ascii="Times New Roman" w:eastAsia="Calibri" w:hAnsi="Times New Roman" w:cs="Times New Roman"/>
                <w:sz w:val="24"/>
                <w:szCs w:val="24"/>
                <w:lang w:val="en-US"/>
              </w:rPr>
              <w:t>,</w:t>
            </w:r>
            <w:r w:rsidRPr="0010148B">
              <w:rPr>
                <w:rFonts w:ascii="Times New Roman" w:eastAsia="Calibri" w:hAnsi="Times New Roman" w:cs="Times New Roman"/>
                <w:sz w:val="24"/>
                <w:szCs w:val="24"/>
                <w:lang w:val="en-US"/>
              </w:rPr>
              <w:t>1</w:t>
            </w:r>
          </w:p>
        </w:tc>
        <w:tc>
          <w:tcPr>
            <w:tcW w:w="1336" w:type="dxa"/>
            <w:vAlign w:val="center"/>
          </w:tcPr>
          <w:p w14:paraId="56E1BDDB" w14:textId="7C395F98" w:rsidR="002854A6" w:rsidRPr="0010148B"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70</w:t>
            </w:r>
            <w:r w:rsidR="002854A6" w:rsidRPr="0010148B">
              <w:rPr>
                <w:rFonts w:ascii="Times New Roman" w:eastAsia="Calibri" w:hAnsi="Times New Roman" w:cs="Times New Roman"/>
                <w:sz w:val="24"/>
                <w:szCs w:val="24"/>
                <w:lang w:val="en-US"/>
              </w:rPr>
              <w:t>+12,7</w:t>
            </w:r>
          </w:p>
        </w:tc>
        <w:tc>
          <w:tcPr>
            <w:tcW w:w="1337" w:type="dxa"/>
            <w:vAlign w:val="center"/>
          </w:tcPr>
          <w:p w14:paraId="56D3AE14" w14:textId="66A01DB6"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9</w:t>
            </w:r>
            <w:r w:rsidRPr="0010148B">
              <w:rPr>
                <w:rFonts w:ascii="Times New Roman" w:eastAsia="Calibri" w:hAnsi="Times New Roman" w:cs="Times New Roman"/>
                <w:sz w:val="24"/>
                <w:szCs w:val="24"/>
                <w:lang w:val="en-US"/>
              </w:rPr>
              <w:t>3+11,4</w:t>
            </w:r>
          </w:p>
        </w:tc>
      </w:tr>
      <w:bookmarkEnd w:id="78"/>
    </w:tbl>
    <w:p w14:paraId="432894D9" w14:textId="77777777" w:rsidR="00E24FD2" w:rsidRPr="00334EC6" w:rsidDel="00640E90" w:rsidRDefault="00E24FD2" w:rsidP="00E24FD2">
      <w:pPr>
        <w:spacing w:after="0" w:line="480" w:lineRule="auto"/>
        <w:contextualSpacing/>
        <w:jc w:val="both"/>
        <w:rPr>
          <w:del w:id="80" w:author="Alberto Arzac" w:date="2025-02-12T13:42:00Z"/>
          <w:rFonts w:ascii="Times New Roman" w:eastAsia="Calibri" w:hAnsi="Times New Roman" w:cs="Times New Roman"/>
          <w:b/>
          <w:bCs/>
          <w:kern w:val="2"/>
          <w:sz w:val="24"/>
          <w:szCs w:val="24"/>
          <w:lang w:val="en-US"/>
          <w14:ligatures w14:val="standardContextual"/>
        </w:rPr>
      </w:pPr>
    </w:p>
    <w:p w14:paraId="4779BF27" w14:textId="1BC98945" w:rsidR="000452BB" w:rsidRPr="00334EC6" w:rsidRDefault="000452BB"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The vegetation period is short in all areas (approximately 70 to 130 days). In </w:t>
      </w:r>
      <w:commentRangeStart w:id="81"/>
      <w:del w:id="82"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Finland </w:delText>
        </w:r>
      </w:del>
      <w:commentRangeEnd w:id="81"/>
      <w:r w:rsidR="00267A12">
        <w:rPr>
          <w:rStyle w:val="a4"/>
        </w:rPr>
        <w:commentReference w:id="81"/>
      </w:r>
      <w:r w:rsidRPr="00334EC6">
        <w:rPr>
          <w:rFonts w:ascii="Times New Roman" w:eastAsia="Calibri" w:hAnsi="Times New Roman" w:cs="Times New Roman"/>
          <w:bCs/>
          <w:kern w:val="2"/>
          <w:sz w:val="24"/>
          <w:szCs w:val="24"/>
          <w:lang w:val="en-US"/>
          <w14:ligatures w14:val="standardContextual"/>
        </w:rPr>
        <w:t xml:space="preserve">(FIN) and </w:t>
      </w:r>
      <w:del w:id="83"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Apatity </w:delText>
        </w:r>
      </w:del>
      <w:r w:rsidRPr="00334EC6">
        <w:rPr>
          <w:rFonts w:ascii="Times New Roman" w:eastAsia="Calibri" w:hAnsi="Times New Roman" w:cs="Times New Roman"/>
          <w:bCs/>
          <w:kern w:val="2"/>
          <w:sz w:val="24"/>
          <w:szCs w:val="24"/>
          <w:lang w:val="en-US"/>
          <w14:ligatures w14:val="standardContextual"/>
        </w:rPr>
        <w:t xml:space="preserve">(APA), the period with temperatures above +5 °C lasts longer, while in </w:t>
      </w:r>
      <w:del w:id="84"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Chokurdakh </w:delText>
        </w:r>
      </w:del>
      <w:r w:rsidRPr="00334EC6">
        <w:rPr>
          <w:rFonts w:ascii="Times New Roman" w:eastAsia="Calibri" w:hAnsi="Times New Roman" w:cs="Times New Roman"/>
          <w:bCs/>
          <w:kern w:val="2"/>
          <w:sz w:val="24"/>
          <w:szCs w:val="24"/>
          <w:lang w:val="en-US"/>
          <w14:ligatures w14:val="standardContextual"/>
        </w:rPr>
        <w:t xml:space="preserve">(CHO) and </w:t>
      </w:r>
      <w:del w:id="85"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Bilibino </w:delText>
        </w:r>
      </w:del>
      <w:r w:rsidRPr="00334EC6">
        <w:rPr>
          <w:rFonts w:ascii="Times New Roman" w:eastAsia="Calibri" w:hAnsi="Times New Roman" w:cs="Times New Roman"/>
          <w:bCs/>
          <w:kern w:val="2"/>
          <w:sz w:val="24"/>
          <w:szCs w:val="24"/>
          <w:lang w:val="en-US"/>
          <w14:ligatures w14:val="standardContextual"/>
        </w:rPr>
        <w:t>(BIL) it may not exceed 70–90 days. Scots pine has permanent needles, allowing it to maintain photosynthesis during periods of sharp “warming” even at the beginning of spring. Larches shed their needles annually, which makes their growth more dependent on the conditions of the current summer. With rapid warming in June, larches get a “starting” advantage if they manage to form needles and begin active growth. However, in cold years, late thawing of the soil can significantly slow down the development of larch.</w:t>
      </w:r>
    </w:p>
    <w:p w14:paraId="4F8C8F7C" w14:textId="77777777" w:rsidR="000452BB" w:rsidRPr="00334EC6" w:rsidRDefault="000452BB" w:rsidP="00CF51C9">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3678F5C4" w14:textId="2E81DFF6" w:rsidR="00CF51C9" w:rsidRPr="00334EC6" w:rsidRDefault="00C26C52" w:rsidP="00CF51C9">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2.2 RW measurements and chronologies construction</w:t>
      </w:r>
    </w:p>
    <w:p w14:paraId="134CF740" w14:textId="77777777" w:rsidR="00640E90" w:rsidRDefault="00640E90" w:rsidP="00640E90">
      <w:pPr>
        <w:spacing w:after="0" w:line="480" w:lineRule="auto"/>
        <w:contextualSpacing/>
        <w:jc w:val="both"/>
        <w:rPr>
          <w:ins w:id="86" w:author="Alberto Arzac" w:date="2025-02-12T13:42:00Z"/>
          <w:rFonts w:ascii="Times New Roman" w:eastAsia="Calibri" w:hAnsi="Times New Roman" w:cs="Times New Roman"/>
          <w:kern w:val="2"/>
          <w:sz w:val="24"/>
          <w:szCs w:val="24"/>
          <w:lang w:val="en-US"/>
          <w14:ligatures w14:val="standardContextual"/>
        </w:rPr>
      </w:pPr>
    </w:p>
    <w:p w14:paraId="7427B274" w14:textId="766A0383" w:rsidR="00A92DF6" w:rsidRPr="00334EC6" w:rsidRDefault="00DE62EF" w:rsidP="00334EC6">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334EC6">
        <w:rPr>
          <w:rFonts w:ascii="Times New Roman" w:eastAsia="Calibri" w:hAnsi="Times New Roman" w:cs="Times New Roman"/>
          <w:kern w:val="2"/>
          <w:sz w:val="24"/>
          <w:szCs w:val="24"/>
          <w:lang w:val="en-US"/>
          <w14:ligatures w14:val="standardContextual"/>
        </w:rPr>
        <w:t xml:space="preserve">The collected cores were subjected to resin extraction using a Soxhlet apparatus with 96% ethanol for 72 hours. After this, wood cores </w:t>
      </w:r>
      <w:r w:rsidR="00670F95" w:rsidRPr="00334EC6">
        <w:rPr>
          <w:rFonts w:ascii="Times New Roman" w:eastAsia="Calibri" w:hAnsi="Times New Roman" w:cs="Times New Roman"/>
          <w:kern w:val="2"/>
          <w:sz w:val="24"/>
          <w:szCs w:val="24"/>
          <w:lang w:val="en-US"/>
          <w14:ligatures w14:val="standardContextual"/>
        </w:rPr>
        <w:t>were</w:t>
      </w:r>
      <w:r w:rsidRPr="00334EC6">
        <w:rPr>
          <w:rFonts w:ascii="Times New Roman" w:eastAsia="Calibri" w:hAnsi="Times New Roman" w:cs="Times New Roman"/>
          <w:kern w:val="2"/>
          <w:sz w:val="24"/>
          <w:szCs w:val="24"/>
          <w:lang w:val="en-US"/>
          <w14:ligatures w14:val="standardContextual"/>
        </w:rPr>
        <w:t xml:space="preserve"> fixed on wooden supports and polished with </w:t>
      </w:r>
      <w:del w:id="87"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a grinding machine with </w:delText>
        </w:r>
      </w:del>
      <w:r w:rsidRPr="00334EC6">
        <w:rPr>
          <w:rFonts w:ascii="Times New Roman" w:eastAsia="Calibri" w:hAnsi="Times New Roman" w:cs="Times New Roman"/>
          <w:kern w:val="2"/>
          <w:sz w:val="24"/>
          <w:szCs w:val="24"/>
          <w:lang w:val="en-US"/>
          <w14:ligatures w14:val="standardContextual"/>
        </w:rPr>
        <w:t xml:space="preserve">a grit up to 1000. An Epson Perfection V800 flatbed scanner (Epson, Japan) was used to scan the polished cores. Tree-ring width (RW) was measured using CooRecoder version 9.3 (Cybis Elektronik &amp; Data AB in Sweden). The </w:t>
      </w:r>
      <w:r w:rsidR="00670F95" w:rsidRPr="00334EC6">
        <w:rPr>
          <w:rFonts w:ascii="Times New Roman" w:eastAsia="Calibri" w:hAnsi="Times New Roman" w:cs="Times New Roman"/>
          <w:kern w:val="2"/>
          <w:sz w:val="24"/>
          <w:szCs w:val="24"/>
          <w:lang w:val="en-US"/>
          <w14:ligatures w14:val="standardContextual"/>
        </w:rPr>
        <w:t>wood cores were visually</w:t>
      </w:r>
      <w:r w:rsidRPr="00334EC6">
        <w:rPr>
          <w:rFonts w:ascii="Times New Roman" w:eastAsia="Calibri" w:hAnsi="Times New Roman" w:cs="Times New Roman"/>
          <w:kern w:val="2"/>
          <w:sz w:val="24"/>
          <w:szCs w:val="24"/>
          <w:lang w:val="en-US"/>
          <w14:ligatures w14:val="standardContextual"/>
        </w:rPr>
        <w:t xml:space="preserve"> cross-dated </w:t>
      </w:r>
      <w:r w:rsidR="00670F95" w:rsidRPr="00334EC6">
        <w:rPr>
          <w:rFonts w:ascii="Times New Roman" w:eastAsia="Calibri" w:hAnsi="Times New Roman" w:cs="Times New Roman"/>
          <w:kern w:val="2"/>
          <w:sz w:val="24"/>
          <w:szCs w:val="24"/>
          <w:lang w:val="en-US"/>
          <w14:ligatures w14:val="standardContextual"/>
        </w:rPr>
        <w:t xml:space="preserve">and its accuracy was </w:t>
      </w:r>
      <w:del w:id="88"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 </w:delText>
        </w:r>
        <w:r w:rsidR="00670F95" w:rsidRPr="00334EC6" w:rsidDel="00267A12">
          <w:rPr>
            <w:rFonts w:ascii="Times New Roman" w:eastAsia="Calibri" w:hAnsi="Times New Roman" w:cs="Times New Roman"/>
            <w:kern w:val="2"/>
            <w:sz w:val="24"/>
            <w:szCs w:val="24"/>
            <w:lang w:val="en-US"/>
            <w14:ligatures w14:val="standardContextual"/>
          </w:rPr>
          <w:delText xml:space="preserve"> </w:delText>
        </w:r>
      </w:del>
      <w:r w:rsidR="00670F95" w:rsidRPr="00334EC6">
        <w:rPr>
          <w:rFonts w:ascii="Times New Roman" w:eastAsia="Calibri" w:hAnsi="Times New Roman" w:cs="Times New Roman"/>
          <w:kern w:val="2"/>
          <w:sz w:val="24"/>
          <w:szCs w:val="24"/>
          <w:lang w:val="en-US"/>
          <w14:ligatures w14:val="standardContextual"/>
        </w:rPr>
        <w:t>s</w:t>
      </w:r>
      <w:r w:rsidRPr="00334EC6">
        <w:rPr>
          <w:rFonts w:ascii="Times New Roman" w:eastAsia="Calibri" w:hAnsi="Times New Roman" w:cs="Times New Roman"/>
          <w:kern w:val="2"/>
          <w:sz w:val="24"/>
          <w:szCs w:val="24"/>
          <w:lang w:val="en-US"/>
          <w14:ligatures w14:val="standardContextual"/>
        </w:rPr>
        <w:t xml:space="preserve">tatistically </w:t>
      </w:r>
      <w:r w:rsidR="00670F95" w:rsidRPr="00334EC6">
        <w:rPr>
          <w:rFonts w:ascii="Times New Roman" w:eastAsia="Calibri" w:hAnsi="Times New Roman" w:cs="Times New Roman"/>
          <w:kern w:val="2"/>
          <w:sz w:val="24"/>
          <w:szCs w:val="24"/>
          <w:lang w:val="en-US"/>
          <w14:ligatures w14:val="standardContextual"/>
        </w:rPr>
        <w:t>checked</w:t>
      </w:r>
      <w:r w:rsidRPr="00334EC6">
        <w:rPr>
          <w:rFonts w:ascii="Times New Roman" w:eastAsia="Calibri" w:hAnsi="Times New Roman" w:cs="Times New Roman"/>
          <w:kern w:val="2"/>
          <w:sz w:val="24"/>
          <w:szCs w:val="24"/>
          <w:lang w:val="en-US"/>
          <w14:ligatures w14:val="standardContextual"/>
        </w:rPr>
        <w:t xml:space="preserve"> </w:t>
      </w:r>
      <w:r w:rsidR="00670F95" w:rsidRPr="00334EC6">
        <w:rPr>
          <w:rFonts w:ascii="Times New Roman" w:eastAsia="Calibri" w:hAnsi="Times New Roman" w:cs="Times New Roman"/>
          <w:kern w:val="2"/>
          <w:sz w:val="24"/>
          <w:szCs w:val="24"/>
          <w:lang w:val="en-US"/>
          <w14:ligatures w14:val="standardContextual"/>
        </w:rPr>
        <w:t>with</w:t>
      </w:r>
      <w:r w:rsidRPr="00334EC6">
        <w:rPr>
          <w:rFonts w:ascii="Times New Roman" w:eastAsia="Calibri" w:hAnsi="Times New Roman" w:cs="Times New Roman"/>
          <w:kern w:val="2"/>
          <w:sz w:val="24"/>
          <w:szCs w:val="24"/>
          <w:lang w:val="en-US"/>
          <w14:ligatures w14:val="standardContextual"/>
        </w:rPr>
        <w:t xml:space="preserve"> COFECHA (</w:t>
      </w:r>
      <w:r w:rsidRPr="00334EC6">
        <w:rPr>
          <w:rFonts w:ascii="Times New Roman" w:eastAsia="Calibri" w:hAnsi="Times New Roman" w:cs="Times New Roman"/>
          <w:color w:val="000000" w:themeColor="text1"/>
          <w:kern w:val="2"/>
          <w:sz w:val="24"/>
          <w:szCs w:val="24"/>
          <w:lang w:val="en-US"/>
          <w14:ligatures w14:val="standardContextual"/>
        </w:rPr>
        <w:t>Grissino-Mayer 2001</w:t>
      </w:r>
      <w:r w:rsidRPr="00334EC6">
        <w:rPr>
          <w:rFonts w:ascii="Times New Roman" w:eastAsia="Calibri" w:hAnsi="Times New Roman" w:cs="Times New Roman"/>
          <w:kern w:val="2"/>
          <w:sz w:val="24"/>
          <w:szCs w:val="24"/>
          <w:lang w:val="en-US"/>
          <w14:ligatures w14:val="standardContextual"/>
        </w:rPr>
        <w:t>).</w:t>
      </w:r>
      <w:r w:rsidR="00087CB1"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In the ARSTAN program (</w:t>
      </w:r>
      <w:r w:rsidR="00A05F4B" w:rsidRPr="00334EC6">
        <w:rPr>
          <w:rFonts w:ascii="Times New Roman" w:eastAsia="Calibri" w:hAnsi="Times New Roman" w:cs="Times New Roman"/>
          <w:bCs/>
          <w:kern w:val="2"/>
          <w:sz w:val="24"/>
          <w:szCs w:val="24"/>
          <w:lang w:val="en-US"/>
          <w14:ligatures w14:val="standardContextual"/>
        </w:rPr>
        <w:t>Cook E.R., Holmes R.1996)</w:t>
      </w:r>
      <w:r w:rsidR="00A05F4B" w:rsidRPr="00334EC6">
        <w:rPr>
          <w:rFonts w:ascii="Times New Roman" w:eastAsia="Calibri" w:hAnsi="Times New Roman" w:cs="Times New Roman"/>
          <w:kern w:val="2"/>
          <w:sz w:val="24"/>
          <w:szCs w:val="24"/>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334EC6">
        <w:rPr>
          <w:rFonts w:ascii="Times New Roman" w:eastAsia="Calibri" w:hAnsi="Times New Roman" w:cs="Times New Roman"/>
          <w:kern w:val="2"/>
          <w:sz w:val="24"/>
          <w:szCs w:val="24"/>
          <w:lang w:val="en-US"/>
          <w14:ligatures w14:val="standardContextual"/>
        </w:rPr>
        <w:t>(</w:t>
      </w:r>
      <w:r w:rsidR="00A05F4B" w:rsidRPr="00334EC6">
        <w:rPr>
          <w:rFonts w:ascii="Times New Roman" w:eastAsia="Calibri" w:hAnsi="Times New Roman" w:cs="Times New Roman"/>
          <w:kern w:val="2"/>
          <w:sz w:val="24"/>
          <w:szCs w:val="24"/>
          <w:lang w:val="en-US"/>
          <w14:ligatures w14:val="standardContextual"/>
        </w:rPr>
        <w:t>Cook E.R., Peters K.,1981). To assess the quality of the obtained chronologies, the following statistical parameters were calculated: sensitivity coefficient (</w:t>
      </w:r>
      <w:r w:rsidR="00AD25F7" w:rsidRPr="00334EC6">
        <w:rPr>
          <w:rFonts w:ascii="Times New Roman" w:eastAsia="Calibri" w:hAnsi="Times New Roman" w:cs="Times New Roman"/>
          <w:kern w:val="2"/>
          <w:sz w:val="24"/>
          <w:szCs w:val="24"/>
          <w:lang w:val="en-US"/>
          <w14:ligatures w14:val="standardContextual"/>
        </w:rPr>
        <w:t>ms</w:t>
      </w:r>
      <w:r w:rsidR="00AD25F7" w:rsidRPr="00334EC6">
        <w:rPr>
          <w:rFonts w:ascii="Times New Roman" w:eastAsia="Calibri" w:hAnsi="Times New Roman" w:cs="Times New Roman"/>
          <w:kern w:val="2"/>
          <w:sz w:val="24"/>
          <w:szCs w:val="24"/>
          <w:vertAlign w:val="subscript"/>
          <w:lang w:val="en-US"/>
          <w14:ligatures w14:val="standardContextual"/>
        </w:rPr>
        <w:t>x</w:t>
      </w:r>
      <w:r w:rsidR="00A05F4B" w:rsidRPr="00334EC6">
        <w:rPr>
          <w:rFonts w:ascii="Times New Roman" w:eastAsia="Calibri" w:hAnsi="Times New Roman" w:cs="Times New Roman"/>
          <w:kern w:val="2"/>
          <w:sz w:val="24"/>
          <w:szCs w:val="24"/>
          <w:lang w:val="en-US"/>
          <w14:ligatures w14:val="standardContextual"/>
        </w:rPr>
        <w:t>), inter-series correlation coefficient (Rbar) and expressed population signal (EPS)</w:t>
      </w:r>
      <w:r w:rsidR="00D75257" w:rsidRPr="00334EC6">
        <w:rPr>
          <w:rFonts w:ascii="Times New Roman" w:eastAsia="Calibri" w:hAnsi="Times New Roman" w:cs="Times New Roman"/>
          <w:kern w:val="2"/>
          <w:sz w:val="24"/>
          <w:szCs w:val="24"/>
          <w:lang w:val="en-US"/>
          <w14:ligatures w14:val="standardContextual"/>
        </w:rPr>
        <w:t xml:space="preserve"> (Table</w:t>
      </w:r>
      <w:r w:rsidR="00A92DF6" w:rsidRPr="00334EC6">
        <w:rPr>
          <w:rFonts w:ascii="Times New Roman" w:eastAsia="Calibri" w:hAnsi="Times New Roman" w:cs="Times New Roman"/>
          <w:kern w:val="2"/>
          <w:sz w:val="24"/>
          <w:szCs w:val="24"/>
          <w:lang w:val="en-US"/>
          <w14:ligatures w14:val="standardContextual"/>
        </w:rPr>
        <w:t xml:space="preserve"> 2</w:t>
      </w:r>
      <w:r w:rsidR="00D75257"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bCs/>
          <w:kern w:val="2"/>
          <w:sz w:val="24"/>
          <w:szCs w:val="24"/>
          <w:lang w:val="en-US"/>
          <w14:ligatures w14:val="standardContextual"/>
        </w:rPr>
        <w:t>Wigley T.M.L., Briffa K.R., Jones P.D. 1984</w:t>
      </w:r>
      <w:r w:rsidR="00A05F4B" w:rsidRPr="00334EC6">
        <w:rPr>
          <w:rFonts w:ascii="Times New Roman" w:eastAsia="Calibri" w:hAnsi="Times New Roman" w:cs="Times New Roman"/>
          <w:kern w:val="2"/>
          <w:sz w:val="24"/>
          <w:szCs w:val="24"/>
          <w:lang w:val="en-US"/>
          <w14:ligatures w14:val="standardContextual"/>
        </w:rPr>
        <w:t>).</w:t>
      </w:r>
    </w:p>
    <w:p w14:paraId="2E441A7C" w14:textId="77777777" w:rsidR="00AA0660" w:rsidRPr="00334EC6" w:rsidRDefault="00AA0660" w:rsidP="00AA0660">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1F7450D5" w14:textId="78A586B5" w:rsidR="00A92DF6" w:rsidRPr="00334EC6" w:rsidRDefault="00A92DF6" w:rsidP="00A92DF6">
      <w:pPr>
        <w:spacing w:after="0" w:line="480" w:lineRule="auto"/>
        <w:contextualSpacing/>
        <w:jc w:val="both"/>
        <w:rPr>
          <w:rFonts w:ascii="Times New Roman" w:eastAsia="Calibri" w:hAnsi="Times New Roman" w:cs="Times New Roman"/>
          <w:kern w:val="2"/>
          <w:sz w:val="24"/>
          <w:szCs w:val="24"/>
          <w:lang w:val="en-US"/>
          <w14:ligatures w14:val="standardContextual"/>
        </w:rPr>
      </w:pPr>
      <w:commentRangeStart w:id="89"/>
      <w:r w:rsidRPr="00334EC6">
        <w:rPr>
          <w:rFonts w:ascii="Times New Roman" w:eastAsia="Calibri" w:hAnsi="Times New Roman" w:cs="Times New Roman"/>
          <w:b/>
          <w:bCs/>
          <w:kern w:val="2"/>
          <w:sz w:val="24"/>
          <w:szCs w:val="24"/>
          <w:lang w:val="en-US"/>
          <w14:ligatures w14:val="standardContextual"/>
        </w:rPr>
        <w:t>Table 2</w:t>
      </w:r>
      <w:r w:rsidRPr="00334EC6">
        <w:rPr>
          <w:rFonts w:ascii="Times New Roman" w:eastAsia="Calibri" w:hAnsi="Times New Roman" w:cs="Times New Roman"/>
          <w:kern w:val="2"/>
          <w:sz w:val="24"/>
          <w:szCs w:val="24"/>
          <w:lang w:val="en-US"/>
          <w14:ligatures w14:val="standardContextual"/>
        </w:rPr>
        <w:t xml:space="preserve"> </w:t>
      </w:r>
      <w:commentRangeEnd w:id="89"/>
      <w:r w:rsidR="00267A12">
        <w:rPr>
          <w:rStyle w:val="a4"/>
        </w:rPr>
        <w:commentReference w:id="89"/>
      </w:r>
      <w:r w:rsidRPr="00334EC6">
        <w:rPr>
          <w:rFonts w:ascii="Times New Roman" w:eastAsia="Calibri" w:hAnsi="Times New Roman" w:cs="Times New Roman"/>
          <w:kern w:val="2"/>
          <w:sz w:val="24"/>
          <w:szCs w:val="24"/>
          <w:lang w:val="en-US"/>
          <w14:ligatures w14:val="standardContextual"/>
        </w:rPr>
        <w:t xml:space="preserve">- </w:t>
      </w:r>
      <w:r w:rsidR="00ED4DB7" w:rsidRPr="00334EC6">
        <w:rPr>
          <w:rFonts w:ascii="Times New Roman" w:eastAsia="Calibri" w:hAnsi="Times New Roman" w:cs="Times New Roman"/>
          <w:kern w:val="2"/>
          <w:sz w:val="24"/>
          <w:szCs w:val="24"/>
          <w:lang w:val="en-US"/>
          <w14:ligatures w14:val="standardContextual"/>
        </w:rPr>
        <w:t>Chronology</w:t>
      </w:r>
      <w:r w:rsidRPr="00334EC6">
        <w:rPr>
          <w:rFonts w:ascii="Times New Roman" w:eastAsia="Calibri" w:hAnsi="Times New Roman" w:cs="Times New Roman"/>
          <w:kern w:val="2"/>
          <w:sz w:val="24"/>
          <w:szCs w:val="24"/>
          <w:lang w:val="en-US"/>
          <w14:ligatures w14:val="standardContextual"/>
        </w:rPr>
        <w:t xml:space="preserve"> characteristics for the period 1966–2021</w:t>
      </w:r>
    </w:p>
    <w:tbl>
      <w:tblPr>
        <w:tblStyle w:val="a3"/>
        <w:tblW w:w="8844"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63"/>
        <w:gridCol w:w="1263"/>
        <w:gridCol w:w="1264"/>
        <w:gridCol w:w="1263"/>
        <w:gridCol w:w="1264"/>
        <w:gridCol w:w="1263"/>
        <w:gridCol w:w="1264"/>
      </w:tblGrid>
      <w:tr w:rsidR="00A92DF6" w:rsidRPr="0010148B" w14:paraId="17CF5450" w14:textId="77777777" w:rsidTr="00411DAF">
        <w:trPr>
          <w:trHeight w:val="283"/>
          <w:jc w:val="center"/>
        </w:trPr>
        <w:tc>
          <w:tcPr>
            <w:tcW w:w="1263" w:type="dxa"/>
            <w:vAlign w:val="center"/>
          </w:tcPr>
          <w:p w14:paraId="7CE4E9EA" w14:textId="77777777" w:rsidR="00A92DF6" w:rsidRPr="0010148B" w:rsidRDefault="00A92DF6" w:rsidP="00DA54C3">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BIL</w:t>
            </w:r>
          </w:p>
        </w:tc>
      </w:tr>
      <w:tr w:rsidR="00A92DF6" w:rsidRPr="0010148B" w14:paraId="4EB7843F" w14:textId="77777777" w:rsidTr="00411DAF">
        <w:trPr>
          <w:trHeight w:val="283"/>
          <w:jc w:val="center"/>
        </w:trPr>
        <w:tc>
          <w:tcPr>
            <w:tcW w:w="1263" w:type="dxa"/>
            <w:vAlign w:val="center"/>
          </w:tcPr>
          <w:p w14:paraId="349FB70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ms</w:t>
            </w:r>
            <w:r w:rsidRPr="0010148B">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4" w:type="dxa"/>
            <w:vAlign w:val="center"/>
          </w:tcPr>
          <w:p w14:paraId="56D3233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3" w:type="dxa"/>
            <w:vAlign w:val="center"/>
          </w:tcPr>
          <w:p w14:paraId="7CFA0F99"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0.40</w:t>
            </w:r>
          </w:p>
        </w:tc>
        <w:tc>
          <w:tcPr>
            <w:tcW w:w="1264" w:type="dxa"/>
            <w:vAlign w:val="center"/>
          </w:tcPr>
          <w:p w14:paraId="20356A01"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0.55</w:t>
            </w:r>
          </w:p>
        </w:tc>
        <w:tc>
          <w:tcPr>
            <w:tcW w:w="1263" w:type="dxa"/>
            <w:vAlign w:val="center"/>
          </w:tcPr>
          <w:p w14:paraId="3C3060EF"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0.44</w:t>
            </w:r>
          </w:p>
        </w:tc>
        <w:tc>
          <w:tcPr>
            <w:tcW w:w="1264" w:type="dxa"/>
            <w:vAlign w:val="center"/>
          </w:tcPr>
          <w:p w14:paraId="27038FFC"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0.44</w:t>
            </w:r>
          </w:p>
        </w:tc>
      </w:tr>
      <w:tr w:rsidR="00A92DF6" w:rsidRPr="0010148B" w14:paraId="5E57F258" w14:textId="77777777" w:rsidTr="00411DAF">
        <w:trPr>
          <w:trHeight w:val="283"/>
          <w:jc w:val="center"/>
        </w:trPr>
        <w:tc>
          <w:tcPr>
            <w:tcW w:w="1263" w:type="dxa"/>
            <w:vAlign w:val="center"/>
          </w:tcPr>
          <w:p w14:paraId="71594C96"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EPS</w:t>
            </w:r>
          </w:p>
        </w:tc>
        <w:tc>
          <w:tcPr>
            <w:tcW w:w="1263" w:type="dxa"/>
            <w:vAlign w:val="center"/>
          </w:tcPr>
          <w:p w14:paraId="09DBFF5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65</w:t>
            </w:r>
          </w:p>
        </w:tc>
        <w:tc>
          <w:tcPr>
            <w:tcW w:w="1264" w:type="dxa"/>
            <w:vAlign w:val="center"/>
          </w:tcPr>
          <w:p w14:paraId="57DEA4C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89</w:t>
            </w:r>
          </w:p>
        </w:tc>
        <w:tc>
          <w:tcPr>
            <w:tcW w:w="1263" w:type="dxa"/>
            <w:vAlign w:val="center"/>
          </w:tcPr>
          <w:p w14:paraId="13639A9E"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4" w:type="dxa"/>
            <w:vAlign w:val="center"/>
          </w:tcPr>
          <w:p w14:paraId="6F2F67B4"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3" w:type="dxa"/>
            <w:vAlign w:val="center"/>
          </w:tcPr>
          <w:p w14:paraId="08AA49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0.97</w:t>
            </w:r>
          </w:p>
        </w:tc>
        <w:tc>
          <w:tcPr>
            <w:tcW w:w="1264" w:type="dxa"/>
            <w:vAlign w:val="center"/>
          </w:tcPr>
          <w:p w14:paraId="07C2FC5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0.96</w:t>
            </w:r>
          </w:p>
        </w:tc>
      </w:tr>
      <w:tr w:rsidR="00A92DF6" w:rsidRPr="0010148B" w14:paraId="57A63BED" w14:textId="77777777" w:rsidTr="00411DAF">
        <w:trPr>
          <w:trHeight w:val="283"/>
          <w:jc w:val="center"/>
        </w:trPr>
        <w:tc>
          <w:tcPr>
            <w:tcW w:w="1263" w:type="dxa"/>
            <w:vAlign w:val="center"/>
          </w:tcPr>
          <w:p w14:paraId="6EF8F827"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Rbar</w:t>
            </w:r>
          </w:p>
        </w:tc>
        <w:tc>
          <w:tcPr>
            <w:tcW w:w="1263" w:type="dxa"/>
            <w:vAlign w:val="center"/>
          </w:tcPr>
          <w:p w14:paraId="6054D65E"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48</w:t>
            </w:r>
          </w:p>
        </w:tc>
        <w:tc>
          <w:tcPr>
            <w:tcW w:w="1264" w:type="dxa"/>
            <w:vAlign w:val="center"/>
          </w:tcPr>
          <w:p w14:paraId="31B0CB10"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40</w:t>
            </w:r>
          </w:p>
        </w:tc>
        <w:tc>
          <w:tcPr>
            <w:tcW w:w="1263" w:type="dxa"/>
            <w:vAlign w:val="center"/>
          </w:tcPr>
          <w:p w14:paraId="666AE267"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0.63</w:t>
            </w:r>
          </w:p>
        </w:tc>
        <w:tc>
          <w:tcPr>
            <w:tcW w:w="1264" w:type="dxa"/>
            <w:vAlign w:val="center"/>
          </w:tcPr>
          <w:p w14:paraId="2D7C6F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0.68</w:t>
            </w:r>
          </w:p>
        </w:tc>
        <w:tc>
          <w:tcPr>
            <w:tcW w:w="1263" w:type="dxa"/>
            <w:vAlign w:val="center"/>
          </w:tcPr>
          <w:p w14:paraId="19BED838"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0.64</w:t>
            </w:r>
          </w:p>
        </w:tc>
        <w:tc>
          <w:tcPr>
            <w:tcW w:w="1264" w:type="dxa"/>
            <w:vAlign w:val="center"/>
          </w:tcPr>
          <w:p w14:paraId="4979906B"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0.69</w:t>
            </w:r>
          </w:p>
        </w:tc>
      </w:tr>
    </w:tbl>
    <w:p w14:paraId="021A33A4" w14:textId="6C622034" w:rsidR="000B1D5F" w:rsidRPr="00334EC6" w:rsidRDefault="000B1D5F" w:rsidP="00E24FD2">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51D2B913" w14:textId="0A5EFF90" w:rsidR="00CA71A3" w:rsidRPr="00334EC6" w:rsidRDefault="00CA71A3" w:rsidP="00CA71A3">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2.3 Statistical analysis of climate relationships</w:t>
      </w:r>
    </w:p>
    <w:p w14:paraId="55C6A0DD" w14:textId="77777777" w:rsidR="000701B6" w:rsidRDefault="000701B6" w:rsidP="000701B6">
      <w:pPr>
        <w:spacing w:after="0" w:line="480" w:lineRule="auto"/>
        <w:contextualSpacing/>
        <w:jc w:val="both"/>
        <w:rPr>
          <w:ins w:id="90" w:author="Alberto Arzac" w:date="2025-02-12T13:55:00Z"/>
          <w:rFonts w:ascii="Times New Roman" w:eastAsia="Calibri" w:hAnsi="Times New Roman" w:cs="Times New Roman"/>
          <w:bCs/>
          <w:kern w:val="2"/>
          <w:sz w:val="24"/>
          <w:szCs w:val="24"/>
          <w:lang w:val="en-US"/>
          <w14:ligatures w14:val="standardContextual"/>
        </w:rPr>
      </w:pPr>
    </w:p>
    <w:p w14:paraId="339D5062" w14:textId="7D18437C"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To assess the relationship between tree growth and climate parameters, Pearson correlation analysis was used between tree-ring indices and average monthly temperature and precipitation </w:t>
      </w:r>
      <w:r w:rsidRPr="00334EC6">
        <w:rPr>
          <w:rFonts w:ascii="Times New Roman" w:eastAsia="Calibri" w:hAnsi="Times New Roman" w:cs="Times New Roman"/>
          <w:bCs/>
          <w:kern w:val="2"/>
          <w:sz w:val="24"/>
          <w:szCs w:val="24"/>
          <w:lang w:val="en-US"/>
          <w14:ligatures w14:val="standardContextual"/>
        </w:rPr>
        <w:lastRenderedPageBreak/>
        <w:t>for the period 1966–2021, from September of the previous year to September of the current year</w:t>
      </w:r>
      <w:del w:id="91" w:author="Alberto Arzac" w:date="2025-02-13T14:56:00Z">
        <w:r w:rsidRPr="00334EC6" w:rsidDel="00267A1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w:t>
      </w:r>
      <w:ins w:id="92" w:author="Alberto Arzac" w:date="2025-02-13T14:56:00Z">
        <w:r w:rsidR="00267A12">
          <w:rPr>
            <w:rFonts w:ascii="Times New Roman" w:eastAsia="Calibri" w:hAnsi="Times New Roman" w:cs="Times New Roman"/>
            <w:bCs/>
            <w:kern w:val="2"/>
            <w:sz w:val="24"/>
            <w:szCs w:val="24"/>
            <w:lang w:val="en-US"/>
            <w14:ligatures w14:val="standardContextual"/>
          </w:rPr>
          <w:t xml:space="preserve"> You also need to mention that the effect of consecutive months was tested.</w:t>
        </w:r>
      </w:ins>
    </w:p>
    <w:p w14:paraId="0D534104" w14:textId="77777777" w:rsidR="000701B6" w:rsidRDefault="000701B6" w:rsidP="000701B6">
      <w:pPr>
        <w:spacing w:after="0" w:line="480" w:lineRule="auto"/>
        <w:contextualSpacing/>
        <w:jc w:val="both"/>
        <w:rPr>
          <w:ins w:id="93" w:author="Alberto Arzac" w:date="2025-02-12T13:55:00Z"/>
          <w:rFonts w:ascii="Times New Roman" w:eastAsia="Calibri" w:hAnsi="Times New Roman" w:cs="Times New Roman"/>
          <w:bCs/>
          <w:kern w:val="2"/>
          <w:sz w:val="24"/>
          <w:szCs w:val="24"/>
          <w:lang w:val="en-US"/>
          <w14:ligatures w14:val="standardContextual"/>
        </w:rPr>
      </w:pPr>
    </w:p>
    <w:p w14:paraId="352187E9" w14:textId="598CB56E"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In addition, daily moving correlations were calculated to assess the peaks of the climate signal over time</w:t>
      </w:r>
      <w:del w:id="94" w:author="Alberto Arzac" w:date="2025-02-13T14:57:00Z">
        <w:r w:rsidRPr="00334EC6" w:rsidDel="00267A12">
          <w:rPr>
            <w:rFonts w:ascii="Times New Roman" w:eastAsia="Calibri" w:hAnsi="Times New Roman" w:cs="Times New Roman"/>
            <w:bCs/>
            <w:kern w:val="2"/>
            <w:sz w:val="24"/>
            <w:szCs w:val="24"/>
            <w:lang w:val="en-US"/>
            <w14:ligatures w14:val="standardContextual"/>
          </w:rPr>
          <w:delText xml:space="preserve"> (Excel)</w:delText>
        </w:r>
      </w:del>
      <w:r w:rsidRPr="00334EC6">
        <w:rPr>
          <w:rFonts w:ascii="Times New Roman" w:eastAsia="Calibri" w:hAnsi="Times New Roman" w:cs="Times New Roman"/>
          <w:bCs/>
          <w:kern w:val="2"/>
          <w:sz w:val="24"/>
          <w:szCs w:val="24"/>
          <w:lang w:val="en-US"/>
          <w14:ligatures w14:val="standardContextual"/>
        </w:rPr>
        <w:t>. This analysis revealed the precise time intervals in which temperature has the greatest influence on wood growth.</w:t>
      </w:r>
    </w:p>
    <w:p w14:paraId="3053D82E" w14:textId="77777777" w:rsidR="000701B6" w:rsidRDefault="000701B6" w:rsidP="000701B6">
      <w:pPr>
        <w:spacing w:after="0" w:line="480" w:lineRule="auto"/>
        <w:contextualSpacing/>
        <w:jc w:val="both"/>
        <w:rPr>
          <w:ins w:id="95" w:author="Alberto Arzac" w:date="2025-02-12T13:55:00Z"/>
          <w:rFonts w:ascii="Times New Roman" w:eastAsia="Calibri" w:hAnsi="Times New Roman" w:cs="Times New Roman"/>
          <w:bCs/>
          <w:kern w:val="2"/>
          <w:sz w:val="24"/>
          <w:szCs w:val="24"/>
          <w:lang w:val="en-US"/>
          <w14:ligatures w14:val="standardContextual"/>
        </w:rPr>
      </w:pPr>
    </w:p>
    <w:p w14:paraId="5E62BE64" w14:textId="2B575D96"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To analyze temporal stability, annual moving correlations were used </w:t>
      </w:r>
      <w:del w:id="96"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w:delText>
        </w:r>
      </w:del>
      <w:r w:rsidRPr="00334EC6">
        <w:rPr>
          <w:rFonts w:ascii="Times New Roman" w:eastAsia="Calibri" w:hAnsi="Times New Roman" w:cs="Times New Roman"/>
          <w:bCs/>
          <w:kern w:val="2"/>
          <w:sz w:val="24"/>
          <w:szCs w:val="24"/>
          <w:lang w:val="en-US"/>
          <w14:ligatures w14:val="standardContextual"/>
        </w:rPr>
        <w:t>“Treeclim” package</w:t>
      </w:r>
      <w:ins w:id="97"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 xml:space="preserve"> in the R environment</w:t>
      </w:r>
      <w:ins w:id="98"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w:t>
      </w:r>
      <w:del w:id="99"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 They assess the stability of the climate signal over time, revealing trends in sensitivity to changes in climate factors.</w:t>
      </w:r>
    </w:p>
    <w:p w14:paraId="15B44184" w14:textId="77777777" w:rsidR="000701B6" w:rsidRDefault="000701B6" w:rsidP="000701B6">
      <w:pPr>
        <w:spacing w:after="0" w:line="480" w:lineRule="auto"/>
        <w:contextualSpacing/>
        <w:jc w:val="both"/>
        <w:rPr>
          <w:ins w:id="100" w:author="Alberto Arzac" w:date="2025-02-12T13:55:00Z"/>
          <w:rFonts w:ascii="Times New Roman" w:eastAsia="Calibri" w:hAnsi="Times New Roman" w:cs="Times New Roman"/>
          <w:bCs/>
          <w:kern w:val="2"/>
          <w:sz w:val="24"/>
          <w:szCs w:val="24"/>
          <w:lang w:val="en-US"/>
          <w14:ligatures w14:val="standardContextual"/>
        </w:rPr>
      </w:pPr>
    </w:p>
    <w:p w14:paraId="0D2EE0AB" w14:textId="10909517"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The analysis of spatial stability of temperature signals assesses the strength, geographic extent, and temporal stability of the relationship between tree-ring width and air temperature (KNMI Climate Explorer (https://climexp.knmi.nl/)</w:t>
      </w:r>
    </w:p>
    <w:p w14:paraId="5A6DA788"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(Беркли 1°)). The resulting correlation maps show the spatial distribution of the temperature signal and its change over time.</w:t>
      </w:r>
    </w:p>
    <w:p w14:paraId="6EFC54D4" w14:textId="77777777" w:rsidR="000701B6" w:rsidRDefault="000701B6" w:rsidP="000701B6">
      <w:pPr>
        <w:spacing w:after="0" w:line="480" w:lineRule="auto"/>
        <w:contextualSpacing/>
        <w:jc w:val="both"/>
        <w:rPr>
          <w:ins w:id="101" w:author="Alberto Arzac" w:date="2025-02-12T13:55:00Z"/>
          <w:rFonts w:ascii="Times New Roman" w:eastAsia="Calibri" w:hAnsi="Times New Roman" w:cs="Times New Roman"/>
          <w:bCs/>
          <w:kern w:val="2"/>
          <w:sz w:val="24"/>
          <w:szCs w:val="24"/>
          <w:lang w:val="en-US"/>
          <w14:ligatures w14:val="standardContextual"/>
        </w:rPr>
      </w:pPr>
    </w:p>
    <w:p w14:paraId="1D435575" w14:textId="3E23D1F2" w:rsidR="00B223B4" w:rsidRPr="00334EC6" w:rsidDel="00C57EE2" w:rsidRDefault="00B223B4" w:rsidP="00334EC6">
      <w:pPr>
        <w:spacing w:after="0" w:line="480" w:lineRule="auto"/>
        <w:contextualSpacing/>
        <w:jc w:val="both"/>
        <w:rPr>
          <w:del w:id="102" w:author="Alberto Arzac" w:date="2025-02-13T14:57:00Z"/>
          <w:rFonts w:ascii="Times New Roman" w:eastAsia="Calibri" w:hAnsi="Times New Roman" w:cs="Times New Roman"/>
          <w:bCs/>
          <w:kern w:val="2"/>
          <w:sz w:val="24"/>
          <w:szCs w:val="24"/>
          <w:lang w:val="en-US"/>
          <w14:ligatures w14:val="standardContextual"/>
        </w:rPr>
      </w:pPr>
      <w:commentRangeStart w:id="103"/>
      <w:del w:id="104"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A correlation matrix was also calculated to analyze the similarity of tree growth dynamics in different areas (“Сorrplot” package in the R environment). It allows us to determine how closely conifer growth chronologies are related to each other in different regions and between different species.</w:delText>
        </w:r>
      </w:del>
      <w:commentRangeEnd w:id="103"/>
      <w:r w:rsidR="00C57EE2">
        <w:rPr>
          <w:rStyle w:val="a4"/>
        </w:rPr>
        <w:commentReference w:id="103"/>
      </w:r>
    </w:p>
    <w:p w14:paraId="44DC7AB6"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0B7A4C27" w14:textId="7224BD5A" w:rsidR="0062503D" w:rsidRPr="00334EC6" w:rsidRDefault="0062503D" w:rsidP="00B223B4">
      <w:pPr>
        <w:spacing w:after="0" w:line="480" w:lineRule="auto"/>
        <w:ind w:firstLine="709"/>
        <w:contextualSpacing/>
        <w:jc w:val="both"/>
        <w:rPr>
          <w:rFonts w:ascii="Times New Roman" w:eastAsia="Calibri" w:hAnsi="Times New Roman" w:cs="Times New Roman"/>
          <w:b/>
          <w:kern w:val="2"/>
          <w:sz w:val="24"/>
          <w:szCs w:val="24"/>
          <w:lang w:val="en-US"/>
          <w14:ligatures w14:val="standardContextual"/>
        </w:rPr>
      </w:pPr>
      <w:r w:rsidRPr="00334EC6">
        <w:rPr>
          <w:rFonts w:ascii="Times New Roman" w:eastAsia="Calibri" w:hAnsi="Times New Roman" w:cs="Times New Roman"/>
          <w:b/>
          <w:kern w:val="2"/>
          <w:sz w:val="24"/>
          <w:szCs w:val="24"/>
          <w:lang w:val="en-US"/>
          <w14:ligatures w14:val="standardContextual"/>
        </w:rPr>
        <w:t>3</w:t>
      </w:r>
      <w:r w:rsidR="00B223B4" w:rsidRPr="00334EC6">
        <w:rPr>
          <w:rFonts w:ascii="Times New Roman" w:eastAsia="Calibri" w:hAnsi="Times New Roman" w:cs="Times New Roman"/>
          <w:b/>
          <w:kern w:val="2"/>
          <w:sz w:val="24"/>
          <w:szCs w:val="24"/>
          <w:lang w:val="en-US"/>
          <w14:ligatures w14:val="standardContextual"/>
        </w:rPr>
        <w:t xml:space="preserve">. </w:t>
      </w:r>
      <w:r w:rsidRPr="00334EC6">
        <w:rPr>
          <w:rFonts w:ascii="Times New Roman" w:eastAsia="Calibri" w:hAnsi="Times New Roman" w:cs="Times New Roman"/>
          <w:b/>
          <w:kern w:val="2"/>
          <w:sz w:val="24"/>
          <w:szCs w:val="24"/>
          <w:lang w:val="en-US"/>
          <w14:ligatures w14:val="standardContextual"/>
        </w:rPr>
        <w:t>Results</w:t>
      </w:r>
    </w:p>
    <w:p w14:paraId="0067BDB0" w14:textId="77777777" w:rsidR="000701B6" w:rsidRDefault="000701B6" w:rsidP="000701B6">
      <w:pPr>
        <w:spacing w:after="0" w:line="480" w:lineRule="auto"/>
        <w:contextualSpacing/>
        <w:jc w:val="both"/>
        <w:rPr>
          <w:ins w:id="105" w:author="Alberto Arzac" w:date="2025-02-12T13:55:00Z"/>
          <w:rFonts w:ascii="Times New Roman" w:eastAsia="Calibri" w:hAnsi="Times New Roman" w:cs="Times New Roman"/>
          <w:i/>
          <w:iCs/>
          <w:kern w:val="2"/>
          <w:sz w:val="24"/>
          <w:szCs w:val="24"/>
          <w:lang w:val="en-US"/>
          <w14:ligatures w14:val="standardContextual"/>
        </w:rPr>
      </w:pPr>
    </w:p>
    <w:p w14:paraId="537A7C73" w14:textId="340A0B7E" w:rsidR="00CF2FF7" w:rsidRPr="000701B6" w:rsidRDefault="00CF2FF7">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106" w:author="Alberto Arzac" w:date="2025-02-12T13:55:00Z">
            <w:rPr>
              <w:rFonts w:ascii="Times New Roman" w:eastAsia="Calibri" w:hAnsi="Times New Roman" w:cs="Times New Roman"/>
              <w:b/>
              <w:bCs/>
              <w:kern w:val="2"/>
              <w:sz w:val="28"/>
              <w:szCs w:val="28"/>
              <w:lang w:val="en-US"/>
              <w14:ligatures w14:val="standardContextual"/>
            </w:rPr>
          </w:rPrChange>
        </w:rPr>
        <w:pPrChange w:id="107" w:author="Alberto Arzac" w:date="2025-02-12T13:55: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108" w:author="Alberto Arzac" w:date="2025-02-12T13:55:00Z">
            <w:rPr>
              <w:rFonts w:ascii="Times New Roman" w:eastAsia="Calibri" w:hAnsi="Times New Roman" w:cs="Times New Roman"/>
              <w:b/>
              <w:bCs/>
              <w:kern w:val="2"/>
              <w:sz w:val="28"/>
              <w:szCs w:val="28"/>
              <w:lang w:val="en-US"/>
              <w14:ligatures w14:val="standardContextual"/>
            </w:rPr>
          </w:rPrChange>
        </w:rPr>
        <w:t>3.1. Chronologies description</w:t>
      </w:r>
    </w:p>
    <w:p w14:paraId="09B8536B" w14:textId="77777777" w:rsidR="000701B6" w:rsidRDefault="000701B6" w:rsidP="000701B6">
      <w:pPr>
        <w:spacing w:after="0" w:line="480" w:lineRule="auto"/>
        <w:contextualSpacing/>
        <w:jc w:val="both"/>
        <w:rPr>
          <w:ins w:id="109" w:author="Alberto Arzac" w:date="2025-02-12T13:55:00Z"/>
          <w:rFonts w:ascii="Times New Roman" w:eastAsia="Calibri" w:hAnsi="Times New Roman" w:cs="Times New Roman"/>
          <w:kern w:val="2"/>
          <w:sz w:val="24"/>
          <w:szCs w:val="24"/>
          <w:lang w:val="en-US"/>
          <w14:ligatures w14:val="standardContextual"/>
        </w:rPr>
      </w:pPr>
    </w:p>
    <w:p w14:paraId="27DAC438" w14:textId="04374921" w:rsidR="00FB1357" w:rsidRPr="0010148B" w:rsidRDefault="00FB1357">
      <w:pPr>
        <w:spacing w:after="0" w:line="480" w:lineRule="auto"/>
        <w:contextualSpacing/>
        <w:jc w:val="both"/>
        <w:rPr>
          <w:rFonts w:ascii="Times New Roman" w:eastAsia="Calibri" w:hAnsi="Times New Roman" w:cs="Times New Roman"/>
          <w:kern w:val="2"/>
          <w:sz w:val="24"/>
          <w:szCs w:val="24"/>
          <w:lang w:val="en-US"/>
          <w14:ligatures w14:val="standardContextual"/>
          <w:rPrChange w:id="110" w:author="Alberto Arzac" w:date="2025-02-12T11:47:00Z">
            <w:rPr>
              <w:rFonts w:ascii="Times New Roman" w:eastAsia="Calibri" w:hAnsi="Times New Roman" w:cs="Times New Roman"/>
              <w:kern w:val="2"/>
              <w:sz w:val="28"/>
              <w:szCs w:val="28"/>
              <w:lang w:val="en-US"/>
              <w14:ligatures w14:val="standardContextual"/>
            </w:rPr>
          </w:rPrChange>
        </w:rPr>
        <w:pPrChange w:id="111"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12" w:author="Alberto Arzac" w:date="2025-02-12T11:47:00Z">
            <w:rPr>
              <w:rFonts w:ascii="Times New Roman" w:eastAsia="Calibri" w:hAnsi="Times New Roman" w:cs="Times New Roman"/>
              <w:kern w:val="2"/>
              <w:sz w:val="28"/>
              <w:szCs w:val="28"/>
              <w:lang w:val="en-US"/>
              <w14:ligatures w14:val="standardContextual"/>
            </w:rPr>
          </w:rPrChange>
        </w:rPr>
        <w:lastRenderedPageBreak/>
        <w:t xml:space="preserve">Correlation analysis </w:t>
      </w:r>
      <w:del w:id="113" w:author="Alberto Arzac" w:date="2025-02-13T14:59:00Z">
        <w:r w:rsidRPr="0010148B" w:rsidDel="00C57EE2">
          <w:rPr>
            <w:rFonts w:ascii="Times New Roman" w:eastAsia="Calibri" w:hAnsi="Times New Roman" w:cs="Times New Roman"/>
            <w:bCs/>
            <w:kern w:val="2"/>
            <w:sz w:val="24"/>
            <w:szCs w:val="24"/>
            <w:lang w:val="en-US"/>
            <w14:ligatures w14:val="standardContextual"/>
            <w:rPrChange w:id="114" w:author="Alberto Arzac" w:date="2025-02-12T11:47:00Z">
              <w:rPr>
                <w:rFonts w:ascii="Times New Roman" w:eastAsia="Calibri" w:hAnsi="Times New Roman" w:cs="Times New Roman"/>
                <w:bCs/>
                <w:kern w:val="2"/>
                <w:sz w:val="28"/>
                <w:szCs w:val="28"/>
                <w:lang w:val="en-US"/>
                <w14:ligatures w14:val="standardContextual"/>
              </w:rPr>
            </w:rPrChange>
          </w:rPr>
          <w:delText xml:space="preserve">(Excel) </w:delText>
        </w:r>
      </w:del>
      <w:r w:rsidRPr="0010148B">
        <w:rPr>
          <w:rFonts w:ascii="Times New Roman" w:eastAsia="Calibri" w:hAnsi="Times New Roman" w:cs="Times New Roman"/>
          <w:kern w:val="2"/>
          <w:sz w:val="24"/>
          <w:szCs w:val="24"/>
          <w:lang w:val="en-US"/>
          <w14:ligatures w14:val="standardContextual"/>
          <w:rPrChange w:id="115" w:author="Alberto Arzac" w:date="2025-02-12T11:47:00Z">
            <w:rPr>
              <w:rFonts w:ascii="Times New Roman" w:eastAsia="Calibri" w:hAnsi="Times New Roman" w:cs="Times New Roman"/>
              <w:kern w:val="2"/>
              <w:sz w:val="28"/>
              <w:szCs w:val="28"/>
              <w:lang w:val="en-US"/>
              <w14:ligatures w14:val="standardContextual"/>
            </w:rPr>
          </w:rPrChange>
        </w:rPr>
        <w:t xml:space="preserve">between standard chronologies showed significant values for the FIN and APA regions (r = 0.46), where </w:t>
      </w:r>
      <w:commentRangeStart w:id="116"/>
      <w:r w:rsidRPr="0010148B">
        <w:rPr>
          <w:rFonts w:ascii="Times New Roman" w:eastAsia="Calibri" w:hAnsi="Times New Roman" w:cs="Times New Roman"/>
          <w:kern w:val="2"/>
          <w:sz w:val="24"/>
          <w:szCs w:val="24"/>
          <w:lang w:val="en-US"/>
          <w14:ligatures w14:val="standardContextual"/>
          <w:rPrChange w:id="117" w:author="Alberto Arzac" w:date="2025-02-12T11:47:00Z">
            <w:rPr>
              <w:rFonts w:ascii="Times New Roman" w:eastAsia="Calibri" w:hAnsi="Times New Roman" w:cs="Times New Roman"/>
              <w:kern w:val="2"/>
              <w:sz w:val="28"/>
              <w:szCs w:val="28"/>
              <w:lang w:val="en-US"/>
              <w14:ligatures w14:val="standardContextual"/>
            </w:rPr>
          </w:rPrChange>
        </w:rPr>
        <w:t>Pinus sylvestris</w:t>
      </w:r>
      <w:commentRangeEnd w:id="116"/>
      <w:r w:rsidR="00C57EE2">
        <w:rPr>
          <w:rStyle w:val="a4"/>
        </w:rPr>
        <w:commentReference w:id="116"/>
      </w:r>
      <w:r w:rsidRPr="0010148B">
        <w:rPr>
          <w:rFonts w:ascii="Times New Roman" w:eastAsia="Calibri" w:hAnsi="Times New Roman" w:cs="Times New Roman"/>
          <w:kern w:val="2"/>
          <w:sz w:val="24"/>
          <w:szCs w:val="24"/>
          <w:lang w:val="en-US"/>
          <w14:ligatures w14:val="standardContextual"/>
          <w:rPrChange w:id="118" w:author="Alberto Arzac" w:date="2025-02-12T11:47:00Z">
            <w:rPr>
              <w:rFonts w:ascii="Times New Roman" w:eastAsia="Calibri" w:hAnsi="Times New Roman" w:cs="Times New Roman"/>
              <w:kern w:val="2"/>
              <w:sz w:val="28"/>
              <w:szCs w:val="28"/>
              <w:lang w:val="en-US"/>
              <w14:ligatures w14:val="standardContextual"/>
            </w:rPr>
          </w:rPrChange>
        </w:rPr>
        <w:t xml:space="preserve"> grows, and for the CHO and BIL regions (r = 0.36), where Larix cajanderi grows. No significant values were found for other regions (PUR, KHA), where the main species are </w:t>
      </w:r>
      <w:commentRangeStart w:id="119"/>
      <w:r w:rsidRPr="0010148B">
        <w:rPr>
          <w:rFonts w:ascii="Times New Roman" w:eastAsia="Calibri" w:hAnsi="Times New Roman" w:cs="Times New Roman"/>
          <w:kern w:val="2"/>
          <w:sz w:val="24"/>
          <w:szCs w:val="24"/>
          <w:lang w:val="en-US"/>
          <w14:ligatures w14:val="standardContextual"/>
          <w:rPrChange w:id="120" w:author="Alberto Arzac" w:date="2025-02-12T11:47:00Z">
            <w:rPr>
              <w:rFonts w:ascii="Times New Roman" w:eastAsia="Calibri" w:hAnsi="Times New Roman" w:cs="Times New Roman"/>
              <w:kern w:val="2"/>
              <w:sz w:val="28"/>
              <w:szCs w:val="28"/>
              <w:lang w:val="en-US"/>
              <w14:ligatures w14:val="standardContextual"/>
            </w:rPr>
          </w:rPrChange>
        </w:rPr>
        <w:t xml:space="preserve">Larix sibirica </w:t>
      </w:r>
      <w:commentRangeEnd w:id="119"/>
      <w:r w:rsidR="00C57EE2">
        <w:rPr>
          <w:rStyle w:val="a4"/>
        </w:rPr>
        <w:commentReference w:id="119"/>
      </w:r>
      <w:r w:rsidRPr="0010148B">
        <w:rPr>
          <w:rFonts w:ascii="Times New Roman" w:eastAsia="Calibri" w:hAnsi="Times New Roman" w:cs="Times New Roman"/>
          <w:kern w:val="2"/>
          <w:sz w:val="24"/>
          <w:szCs w:val="24"/>
          <w:lang w:val="en-US"/>
          <w14:ligatures w14:val="standardContextual"/>
          <w:rPrChange w:id="121" w:author="Alberto Arzac" w:date="2025-02-12T11:47:00Z">
            <w:rPr>
              <w:rFonts w:ascii="Times New Roman" w:eastAsia="Calibri" w:hAnsi="Times New Roman" w:cs="Times New Roman"/>
              <w:kern w:val="2"/>
              <w:sz w:val="28"/>
              <w:szCs w:val="28"/>
              <w:lang w:val="en-US"/>
              <w14:ligatures w14:val="standardContextual"/>
            </w:rPr>
          </w:rPrChange>
        </w:rPr>
        <w:t>and Larix gmelinii</w:t>
      </w:r>
      <w:r w:rsidR="000646AD" w:rsidRPr="0010148B">
        <w:rPr>
          <w:sz w:val="24"/>
          <w:szCs w:val="24"/>
          <w:lang w:val="en-US"/>
          <w:rPrChange w:id="122" w:author="Alberto Arzac" w:date="2025-02-12T11:47:00Z">
            <w:rPr>
              <w:lang w:val="en-US"/>
            </w:rPr>
          </w:rPrChange>
        </w:rPr>
        <w:t xml:space="preserve"> </w:t>
      </w:r>
      <w:r w:rsidR="000646AD" w:rsidRPr="0010148B">
        <w:rPr>
          <w:rFonts w:ascii="Times New Roman" w:eastAsia="Calibri" w:hAnsi="Times New Roman" w:cs="Times New Roman"/>
          <w:kern w:val="2"/>
          <w:sz w:val="24"/>
          <w:szCs w:val="24"/>
          <w:lang w:val="en-US"/>
          <w14:ligatures w14:val="standardContextual"/>
          <w:rPrChange w:id="123" w:author="Alberto Arzac" w:date="2025-02-12T11:47:00Z">
            <w:rPr>
              <w:rFonts w:ascii="Times New Roman" w:eastAsia="Calibri" w:hAnsi="Times New Roman" w:cs="Times New Roman"/>
              <w:kern w:val="2"/>
              <w:sz w:val="28"/>
              <w:szCs w:val="28"/>
              <w:lang w:val="en-US"/>
              <w14:ligatures w14:val="standardContextual"/>
            </w:rPr>
          </w:rPrChange>
        </w:rPr>
        <w:t>(Supplement, Fig. 3).</w:t>
      </w:r>
    </w:p>
    <w:p w14:paraId="231F0BF1" w14:textId="77777777" w:rsidR="000701B6" w:rsidRDefault="000701B6" w:rsidP="000701B6">
      <w:pPr>
        <w:spacing w:after="0" w:line="480" w:lineRule="auto"/>
        <w:contextualSpacing/>
        <w:jc w:val="both"/>
        <w:rPr>
          <w:ins w:id="124" w:author="Alberto Arzac" w:date="2025-02-12T13:55:00Z"/>
          <w:rFonts w:ascii="Times New Roman" w:eastAsia="Calibri" w:hAnsi="Times New Roman" w:cs="Times New Roman"/>
          <w:kern w:val="2"/>
          <w:sz w:val="24"/>
          <w:szCs w:val="24"/>
          <w:lang w:val="en-US"/>
          <w14:ligatures w14:val="standardContextual"/>
        </w:rPr>
      </w:pPr>
    </w:p>
    <w:p w14:paraId="7AC3925D" w14:textId="0A66C1A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125" w:author="Alberto Arzac" w:date="2025-02-12T11:47:00Z">
            <w:rPr>
              <w:rFonts w:ascii="Times New Roman" w:eastAsia="Calibri" w:hAnsi="Times New Roman" w:cs="Times New Roman"/>
              <w:kern w:val="2"/>
              <w:sz w:val="28"/>
              <w:szCs w:val="28"/>
              <w:lang w:val="en-US"/>
              <w14:ligatures w14:val="standardContextual"/>
            </w:rPr>
          </w:rPrChange>
        </w:rPr>
        <w:pPrChange w:id="126"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27" w:author="Alberto Arzac" w:date="2025-02-12T11:47:00Z">
            <w:rPr>
              <w:rFonts w:ascii="Times New Roman" w:eastAsia="Calibri" w:hAnsi="Times New Roman" w:cs="Times New Roman"/>
              <w:kern w:val="2"/>
              <w:sz w:val="28"/>
              <w:szCs w:val="28"/>
              <w:lang w:val="en-US"/>
              <w14:ligatures w14:val="standardContextual"/>
            </w:rPr>
          </w:rPrChange>
        </w:rPr>
        <w:t>The highest positive correlation is observed between the FIN and APA sites (r = 0.59), which is due to similar climatic conditions of the northwestern part of Eurasia and the same wood species (</w:t>
      </w:r>
      <w:r w:rsidRPr="0010148B">
        <w:rPr>
          <w:rFonts w:ascii="Times New Roman" w:eastAsia="Calibri" w:hAnsi="Times New Roman" w:cs="Times New Roman"/>
          <w:i/>
          <w:iCs/>
          <w:kern w:val="2"/>
          <w:sz w:val="24"/>
          <w:szCs w:val="24"/>
          <w:lang w:val="en-US"/>
          <w14:ligatures w14:val="standardContextual"/>
          <w:rPrChange w:id="128" w:author="Alberto Arzac" w:date="2025-02-12T11:47:00Z">
            <w:rPr>
              <w:rFonts w:ascii="Times New Roman" w:eastAsia="Calibri" w:hAnsi="Times New Roman" w:cs="Times New Roman"/>
              <w:i/>
              <w:iCs/>
              <w:kern w:val="2"/>
              <w:sz w:val="28"/>
              <w:szCs w:val="28"/>
              <w:lang w:val="en-US"/>
              <w14:ligatures w14:val="standardContextual"/>
            </w:rPr>
          </w:rPrChange>
        </w:rPr>
        <w:t>P. sylvestris</w:t>
      </w:r>
      <w:r w:rsidRPr="0010148B">
        <w:rPr>
          <w:rFonts w:ascii="Times New Roman" w:eastAsia="Calibri" w:hAnsi="Times New Roman" w:cs="Times New Roman"/>
          <w:kern w:val="2"/>
          <w:sz w:val="24"/>
          <w:szCs w:val="24"/>
          <w:lang w:val="en-US"/>
          <w14:ligatures w14:val="standardContextual"/>
          <w:rPrChange w:id="129" w:author="Alberto Arzac" w:date="2025-02-12T11:47:00Z">
            <w:rPr>
              <w:rFonts w:ascii="Times New Roman" w:eastAsia="Calibri" w:hAnsi="Times New Roman" w:cs="Times New Roman"/>
              <w:kern w:val="2"/>
              <w:sz w:val="28"/>
              <w:szCs w:val="28"/>
              <w:lang w:val="en-US"/>
              <w14:ligatures w14:val="standardContextual"/>
            </w:rPr>
          </w:rPrChange>
        </w:rPr>
        <w:t>). A moderate positive correlation is also found between the BIL and CHO sites (r = 0.42), which is explained by their geographical proximity and belonging to the same species (</w:t>
      </w:r>
      <w:r w:rsidRPr="0010148B">
        <w:rPr>
          <w:rFonts w:ascii="Times New Roman" w:eastAsia="Calibri" w:hAnsi="Times New Roman" w:cs="Times New Roman"/>
          <w:i/>
          <w:iCs/>
          <w:kern w:val="2"/>
          <w:sz w:val="24"/>
          <w:szCs w:val="24"/>
          <w:lang w:val="en-US"/>
          <w14:ligatures w14:val="standardContextual"/>
          <w:rPrChange w:id="130" w:author="Alberto Arzac" w:date="2025-02-12T11:47:00Z">
            <w:rPr>
              <w:rFonts w:ascii="Times New Roman" w:eastAsia="Calibri" w:hAnsi="Times New Roman" w:cs="Times New Roman"/>
              <w:i/>
              <w:iCs/>
              <w:kern w:val="2"/>
              <w:sz w:val="28"/>
              <w:szCs w:val="28"/>
              <w:lang w:val="en-US"/>
              <w14:ligatures w14:val="standardContextual"/>
            </w:rPr>
          </w:rPrChange>
        </w:rPr>
        <w:t>L. cajanderi</w:t>
      </w:r>
      <w:r w:rsidRPr="0010148B">
        <w:rPr>
          <w:rFonts w:ascii="Times New Roman" w:eastAsia="Calibri" w:hAnsi="Times New Roman" w:cs="Times New Roman"/>
          <w:kern w:val="2"/>
          <w:sz w:val="24"/>
          <w:szCs w:val="24"/>
          <w:lang w:val="en-US"/>
          <w14:ligatures w14:val="standardContextual"/>
          <w:rPrChange w:id="131" w:author="Alberto Arzac" w:date="2025-02-12T11:47:00Z">
            <w:rPr>
              <w:rFonts w:ascii="Times New Roman" w:eastAsia="Calibri" w:hAnsi="Times New Roman" w:cs="Times New Roman"/>
              <w:kern w:val="2"/>
              <w:sz w:val="28"/>
              <w:szCs w:val="28"/>
              <w:lang w:val="en-US"/>
              <w14:ligatures w14:val="standardContextual"/>
            </w:rPr>
          </w:rPrChange>
        </w:rPr>
        <w:t>).</w:t>
      </w:r>
    </w:p>
    <w:p w14:paraId="777D9492" w14:textId="77777777" w:rsidR="000701B6" w:rsidRDefault="000701B6" w:rsidP="000701B6">
      <w:pPr>
        <w:spacing w:after="0" w:line="480" w:lineRule="auto"/>
        <w:contextualSpacing/>
        <w:jc w:val="both"/>
        <w:rPr>
          <w:ins w:id="132" w:author="Alberto Arzac" w:date="2025-02-12T13:55:00Z"/>
          <w:rFonts w:ascii="Times New Roman" w:eastAsia="Calibri" w:hAnsi="Times New Roman" w:cs="Times New Roman"/>
          <w:kern w:val="2"/>
          <w:sz w:val="24"/>
          <w:szCs w:val="24"/>
          <w:lang w:val="en-US"/>
          <w14:ligatures w14:val="standardContextual"/>
        </w:rPr>
      </w:pPr>
    </w:p>
    <w:p w14:paraId="56AF58EF" w14:textId="0A9B00E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133" w:author="Alberto Arzac" w:date="2025-02-12T11:47:00Z">
            <w:rPr>
              <w:rFonts w:ascii="Times New Roman" w:eastAsia="Calibri" w:hAnsi="Times New Roman" w:cs="Times New Roman"/>
              <w:kern w:val="2"/>
              <w:sz w:val="28"/>
              <w:szCs w:val="28"/>
              <w:lang w:val="en-US"/>
              <w14:ligatures w14:val="standardContextual"/>
            </w:rPr>
          </w:rPrChange>
        </w:rPr>
        <w:pPrChange w:id="134"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35" w:author="Alberto Arzac" w:date="2025-02-12T11:47:00Z">
            <w:rPr>
              <w:rFonts w:ascii="Times New Roman" w:eastAsia="Calibri" w:hAnsi="Times New Roman" w:cs="Times New Roman"/>
              <w:kern w:val="2"/>
              <w:sz w:val="28"/>
              <w:szCs w:val="28"/>
              <w:lang w:val="en-US"/>
              <w14:ligatures w14:val="standardContextual"/>
            </w:rPr>
          </w:rPrChange>
        </w:rPr>
        <w:t>Sites with different larch species demonstrate weak positive correlations (PUR</w:t>
      </w:r>
      <w:r w:rsidR="00703494" w:rsidRPr="0010148B">
        <w:rPr>
          <w:rFonts w:ascii="Times New Roman" w:eastAsia="Calibri" w:hAnsi="Times New Roman" w:cs="Times New Roman"/>
          <w:kern w:val="2"/>
          <w:sz w:val="24"/>
          <w:szCs w:val="24"/>
          <w:lang w:val="en-US"/>
          <w14:ligatures w14:val="standardContextual"/>
          <w:rPrChange w:id="136"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37" w:author="Alberto Arzac" w:date="2025-02-12T11:47:00Z">
            <w:rPr>
              <w:rFonts w:ascii="Times New Roman" w:eastAsia="Calibri" w:hAnsi="Times New Roman" w:cs="Times New Roman"/>
              <w:kern w:val="2"/>
              <w:sz w:val="28"/>
              <w:szCs w:val="28"/>
              <w:lang w:val="en-US"/>
              <w14:ligatures w14:val="standardContextual"/>
            </w:rPr>
          </w:rPrChange>
        </w:rPr>
        <w:t xml:space="preserve">KHA, </w:t>
      </w:r>
      <w:commentRangeStart w:id="138"/>
      <w:r w:rsidRPr="0010148B">
        <w:rPr>
          <w:rFonts w:ascii="Times New Roman" w:eastAsia="Calibri" w:hAnsi="Times New Roman" w:cs="Times New Roman"/>
          <w:kern w:val="2"/>
          <w:sz w:val="24"/>
          <w:szCs w:val="24"/>
          <w:lang w:val="en-US"/>
          <w14:ligatures w14:val="standardContextual"/>
          <w:rPrChange w:id="139" w:author="Alberto Arzac" w:date="2025-02-12T11:47:00Z">
            <w:rPr>
              <w:rFonts w:ascii="Times New Roman" w:eastAsia="Calibri" w:hAnsi="Times New Roman" w:cs="Times New Roman"/>
              <w:kern w:val="2"/>
              <w:sz w:val="28"/>
              <w:szCs w:val="28"/>
              <w:lang w:val="en-US"/>
              <w14:ligatures w14:val="standardContextual"/>
            </w:rPr>
          </w:rPrChange>
        </w:rPr>
        <w:t>r = 0.25</w:t>
      </w:r>
      <w:commentRangeEnd w:id="138"/>
      <w:r w:rsidR="00C57EE2">
        <w:rPr>
          <w:rStyle w:val="a4"/>
        </w:rPr>
        <w:commentReference w:id="138"/>
      </w:r>
      <w:r w:rsidRPr="0010148B">
        <w:rPr>
          <w:rFonts w:ascii="Times New Roman" w:eastAsia="Calibri" w:hAnsi="Times New Roman" w:cs="Times New Roman"/>
          <w:kern w:val="2"/>
          <w:sz w:val="24"/>
          <w:szCs w:val="24"/>
          <w:lang w:val="en-US"/>
          <w14:ligatures w14:val="standardContextual"/>
          <w:rPrChange w:id="140" w:author="Alberto Arzac" w:date="2025-02-12T11:47:00Z">
            <w:rPr>
              <w:rFonts w:ascii="Times New Roman" w:eastAsia="Calibri" w:hAnsi="Times New Roman" w:cs="Times New Roman"/>
              <w:kern w:val="2"/>
              <w:sz w:val="28"/>
              <w:szCs w:val="28"/>
              <w:lang w:val="en-US"/>
              <w14:ligatures w14:val="standardContextual"/>
            </w:rPr>
          </w:rPrChange>
        </w:rPr>
        <w:t xml:space="preserve">), which may be due to partially similar climatic conditions, but differences in the ecological adaptations of </w:t>
      </w:r>
      <w:r w:rsidRPr="0010148B">
        <w:rPr>
          <w:rFonts w:ascii="Times New Roman" w:eastAsia="Calibri" w:hAnsi="Times New Roman" w:cs="Times New Roman"/>
          <w:i/>
          <w:iCs/>
          <w:kern w:val="2"/>
          <w:sz w:val="24"/>
          <w:szCs w:val="24"/>
          <w:lang w:val="en-US"/>
          <w14:ligatures w14:val="standardContextual"/>
          <w:rPrChange w:id="141" w:author="Alberto Arzac" w:date="2025-02-12T11:47:00Z">
            <w:rPr>
              <w:rFonts w:ascii="Times New Roman" w:eastAsia="Calibri" w:hAnsi="Times New Roman" w:cs="Times New Roman"/>
              <w:i/>
              <w:iCs/>
              <w:kern w:val="2"/>
              <w:sz w:val="28"/>
              <w:szCs w:val="28"/>
              <w:lang w:val="en-US"/>
              <w14:ligatures w14:val="standardContextual"/>
            </w:rPr>
          </w:rPrChange>
        </w:rPr>
        <w:t>L. sibirica</w:t>
      </w:r>
      <w:r w:rsidRPr="0010148B">
        <w:rPr>
          <w:rFonts w:ascii="Times New Roman" w:eastAsia="Calibri" w:hAnsi="Times New Roman" w:cs="Times New Roman"/>
          <w:kern w:val="2"/>
          <w:sz w:val="24"/>
          <w:szCs w:val="24"/>
          <w:lang w:val="en-US"/>
          <w14:ligatures w14:val="standardContextual"/>
          <w:rPrChange w:id="142" w:author="Alberto Arzac" w:date="2025-02-12T11:47:00Z">
            <w:rPr>
              <w:rFonts w:ascii="Times New Roman" w:eastAsia="Calibri" w:hAnsi="Times New Roman" w:cs="Times New Roman"/>
              <w:kern w:val="2"/>
              <w:sz w:val="28"/>
              <w:szCs w:val="28"/>
              <w:lang w:val="en-US"/>
              <w14:ligatures w14:val="standardContextual"/>
            </w:rPr>
          </w:rPrChange>
        </w:rPr>
        <w:t xml:space="preserve"> and </w:t>
      </w:r>
      <w:r w:rsidRPr="0010148B">
        <w:rPr>
          <w:rFonts w:ascii="Times New Roman" w:eastAsia="Calibri" w:hAnsi="Times New Roman" w:cs="Times New Roman"/>
          <w:i/>
          <w:iCs/>
          <w:kern w:val="2"/>
          <w:sz w:val="24"/>
          <w:szCs w:val="24"/>
          <w:lang w:val="en-US"/>
          <w14:ligatures w14:val="standardContextual"/>
          <w:rPrChange w:id="143" w:author="Alberto Arzac" w:date="2025-02-12T11:47:00Z">
            <w:rPr>
              <w:rFonts w:ascii="Times New Roman" w:eastAsia="Calibri" w:hAnsi="Times New Roman" w:cs="Times New Roman"/>
              <w:i/>
              <w:iCs/>
              <w:kern w:val="2"/>
              <w:sz w:val="28"/>
              <w:szCs w:val="28"/>
              <w:lang w:val="en-US"/>
              <w14:ligatures w14:val="standardContextual"/>
            </w:rPr>
          </w:rPrChange>
        </w:rPr>
        <w:t>L. gmelinii.</w:t>
      </w:r>
      <w:r w:rsidRPr="0010148B">
        <w:rPr>
          <w:rFonts w:ascii="Times New Roman" w:eastAsia="Calibri" w:hAnsi="Times New Roman" w:cs="Times New Roman"/>
          <w:kern w:val="2"/>
          <w:sz w:val="24"/>
          <w:szCs w:val="24"/>
          <w:lang w:val="en-US"/>
          <w14:ligatures w14:val="standardContextual"/>
          <w:rPrChange w:id="144" w:author="Alberto Arzac" w:date="2025-02-12T11:47:00Z">
            <w:rPr>
              <w:rFonts w:ascii="Times New Roman" w:eastAsia="Calibri" w:hAnsi="Times New Roman" w:cs="Times New Roman"/>
              <w:kern w:val="2"/>
              <w:sz w:val="28"/>
              <w:szCs w:val="28"/>
              <w:lang w:val="en-US"/>
              <w14:ligatures w14:val="standardContextual"/>
            </w:rPr>
          </w:rPrChange>
        </w:rPr>
        <w:t xml:space="preserve"> In contrast, negative correlations are noted between the eastern and western sites (</w:t>
      </w:r>
      <w:commentRangeStart w:id="145"/>
      <w:r w:rsidRPr="0010148B">
        <w:rPr>
          <w:rFonts w:ascii="Times New Roman" w:eastAsia="Calibri" w:hAnsi="Times New Roman" w:cs="Times New Roman"/>
          <w:kern w:val="2"/>
          <w:sz w:val="24"/>
          <w:szCs w:val="24"/>
          <w:lang w:val="en-US"/>
          <w14:ligatures w14:val="standardContextual"/>
          <w:rPrChange w:id="146" w:author="Alberto Arzac" w:date="2025-02-12T11:47:00Z">
            <w:rPr>
              <w:rFonts w:ascii="Times New Roman" w:eastAsia="Calibri" w:hAnsi="Times New Roman" w:cs="Times New Roman"/>
              <w:kern w:val="2"/>
              <w:sz w:val="28"/>
              <w:szCs w:val="28"/>
              <w:lang w:val="en-US"/>
              <w14:ligatures w14:val="standardContextual"/>
            </w:rPr>
          </w:rPrChange>
        </w:rPr>
        <w:t>CHO</w:t>
      </w:r>
      <w:r w:rsidR="00703494" w:rsidRPr="0010148B">
        <w:rPr>
          <w:rFonts w:ascii="Times New Roman" w:eastAsia="Calibri" w:hAnsi="Times New Roman" w:cs="Times New Roman"/>
          <w:kern w:val="2"/>
          <w:sz w:val="24"/>
          <w:szCs w:val="24"/>
          <w:lang w:val="en-US"/>
          <w14:ligatures w14:val="standardContextual"/>
          <w:rPrChange w:id="147"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48" w:author="Alberto Arzac" w:date="2025-02-12T11:47:00Z">
            <w:rPr>
              <w:rFonts w:ascii="Times New Roman" w:eastAsia="Calibri" w:hAnsi="Times New Roman" w:cs="Times New Roman"/>
              <w:kern w:val="2"/>
              <w:sz w:val="28"/>
              <w:szCs w:val="28"/>
              <w:lang w:val="en-US"/>
              <w14:ligatures w14:val="standardContextual"/>
            </w:rPr>
          </w:rPrChange>
        </w:rPr>
        <w:t>PUR, r = -0.43; CHO</w:t>
      </w:r>
      <w:r w:rsidR="00703494" w:rsidRPr="0010148B">
        <w:rPr>
          <w:rFonts w:ascii="Times New Roman" w:eastAsia="Calibri" w:hAnsi="Times New Roman" w:cs="Times New Roman"/>
          <w:kern w:val="2"/>
          <w:sz w:val="24"/>
          <w:szCs w:val="24"/>
          <w:lang w:val="en-US"/>
          <w14:ligatures w14:val="standardContextual"/>
          <w:rPrChange w:id="149"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50" w:author="Alberto Arzac" w:date="2025-02-12T11:47:00Z">
            <w:rPr>
              <w:rFonts w:ascii="Times New Roman" w:eastAsia="Calibri" w:hAnsi="Times New Roman" w:cs="Times New Roman"/>
              <w:kern w:val="2"/>
              <w:sz w:val="28"/>
              <w:szCs w:val="28"/>
              <w:lang w:val="en-US"/>
              <w14:ligatures w14:val="standardContextual"/>
            </w:rPr>
          </w:rPrChange>
        </w:rPr>
        <w:t>FIN, r</w:t>
      </w:r>
      <w:r w:rsidR="00703494" w:rsidRPr="0010148B">
        <w:rPr>
          <w:rFonts w:ascii="Times New Roman" w:eastAsia="Calibri" w:hAnsi="Times New Roman" w:cs="Times New Roman"/>
          <w:kern w:val="2"/>
          <w:sz w:val="24"/>
          <w:szCs w:val="24"/>
          <w:lang w:val="en-US"/>
          <w14:ligatures w14:val="standardContextual"/>
          <w:rPrChange w:id="151" w:author="Alberto Arzac" w:date="2025-02-12T11:47:00Z">
            <w:rPr>
              <w:rFonts w:ascii="Times New Roman" w:eastAsia="Calibri" w:hAnsi="Times New Roman" w:cs="Times New Roman"/>
              <w:kern w:val="2"/>
              <w:sz w:val="28"/>
              <w:szCs w:val="28"/>
              <w:lang w:val="en-US"/>
              <w14:ligatures w14:val="standardContextual"/>
            </w:rPr>
          </w:rPrChange>
        </w:rPr>
        <w:t xml:space="preserve"> =</w:t>
      </w:r>
      <w:r w:rsidRPr="0010148B">
        <w:rPr>
          <w:rFonts w:ascii="Times New Roman" w:eastAsia="Calibri" w:hAnsi="Times New Roman" w:cs="Times New Roman"/>
          <w:kern w:val="2"/>
          <w:sz w:val="24"/>
          <w:szCs w:val="24"/>
          <w:lang w:val="en-US"/>
          <w14:ligatures w14:val="standardContextual"/>
          <w:rPrChange w:id="152" w:author="Alberto Arzac" w:date="2025-02-12T11:47:00Z">
            <w:rPr>
              <w:rFonts w:ascii="Times New Roman" w:eastAsia="Calibri" w:hAnsi="Times New Roman" w:cs="Times New Roman"/>
              <w:kern w:val="2"/>
              <w:sz w:val="28"/>
              <w:szCs w:val="28"/>
              <w:lang w:val="en-US"/>
              <w14:ligatures w14:val="standardContextual"/>
            </w:rPr>
          </w:rPrChange>
        </w:rPr>
        <w:t xml:space="preserve"> -0.39</w:t>
      </w:r>
      <w:commentRangeEnd w:id="145"/>
      <w:r w:rsidR="00C57EE2">
        <w:rPr>
          <w:rStyle w:val="a4"/>
        </w:rPr>
        <w:commentReference w:id="145"/>
      </w:r>
      <w:r w:rsidRPr="0010148B">
        <w:rPr>
          <w:rFonts w:ascii="Times New Roman" w:eastAsia="Calibri" w:hAnsi="Times New Roman" w:cs="Times New Roman"/>
          <w:kern w:val="2"/>
          <w:sz w:val="24"/>
          <w:szCs w:val="24"/>
          <w:lang w:val="en-US"/>
          <w14:ligatures w14:val="standardContextual"/>
          <w:rPrChange w:id="153" w:author="Alberto Arzac" w:date="2025-02-12T11:47:00Z">
            <w:rPr>
              <w:rFonts w:ascii="Times New Roman" w:eastAsia="Calibri" w:hAnsi="Times New Roman" w:cs="Times New Roman"/>
              <w:kern w:val="2"/>
              <w:sz w:val="28"/>
              <w:szCs w:val="28"/>
              <w:lang w:val="en-US"/>
              <w14:ligatures w14:val="standardContextual"/>
            </w:rPr>
          </w:rPrChange>
        </w:rPr>
        <w:t>), indicating differences in tree responses to climatic factors.</w:t>
      </w:r>
    </w:p>
    <w:p w14:paraId="640123F7" w14:textId="04D6D7B8" w:rsidR="003416D4" w:rsidRPr="0010148B" w:rsidRDefault="003416D4" w:rsidP="00E24FD2">
      <w:pPr>
        <w:spacing w:after="0" w:line="480" w:lineRule="auto"/>
        <w:ind w:firstLine="709"/>
        <w:contextualSpacing/>
        <w:jc w:val="both"/>
        <w:rPr>
          <w:rFonts w:ascii="Times New Roman" w:eastAsia="Calibri" w:hAnsi="Times New Roman" w:cs="Times New Roman"/>
          <w:b/>
          <w:bCs/>
          <w:kern w:val="2"/>
          <w:sz w:val="24"/>
          <w:szCs w:val="24"/>
          <w14:ligatures w14:val="standardContextual"/>
        </w:rPr>
      </w:pPr>
      <w:r w:rsidRPr="0010148B">
        <w:rPr>
          <w:noProof/>
          <w:sz w:val="24"/>
          <w:szCs w:val="24"/>
          <w:lang w:eastAsia="ru-RU"/>
        </w:rPr>
        <w:drawing>
          <wp:inline distT="0" distB="0" distL="0" distR="0" wp14:anchorId="66DE958B" wp14:editId="684E3EC3">
            <wp:extent cx="2837997" cy="2609258"/>
            <wp:effectExtent l="0" t="0" r="635" b="635"/>
            <wp:docPr id="1397924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52" cy="2618594"/>
                    </a:xfrm>
                    <a:prstGeom prst="rect">
                      <a:avLst/>
                    </a:prstGeom>
                    <a:noFill/>
                    <a:ln>
                      <a:noFill/>
                    </a:ln>
                  </pic:spPr>
                </pic:pic>
              </a:graphicData>
            </a:graphic>
          </wp:inline>
        </w:drawing>
      </w:r>
    </w:p>
    <w:p w14:paraId="576EC9ED" w14:textId="03766C22" w:rsidR="00CF2FF7" w:rsidRPr="0010148B" w:rsidRDefault="003416D4" w:rsidP="00B223B4">
      <w:pPr>
        <w:spacing w:after="0" w:line="480" w:lineRule="auto"/>
        <w:contextualSpacing/>
        <w:rPr>
          <w:rFonts w:ascii="Times New Roman" w:eastAsia="Calibri" w:hAnsi="Times New Roman" w:cs="Times New Roman"/>
          <w:kern w:val="2"/>
          <w:sz w:val="24"/>
          <w:szCs w:val="24"/>
          <w:lang w:val="en-US"/>
          <w14:ligatures w14:val="standardContextual"/>
        </w:rPr>
      </w:pPr>
      <w:commentRangeStart w:id="154"/>
      <w:r w:rsidRPr="0010148B">
        <w:rPr>
          <w:rFonts w:ascii="Times New Roman" w:eastAsia="Calibri" w:hAnsi="Times New Roman" w:cs="Times New Roman"/>
          <w:b/>
          <w:bCs/>
          <w:kern w:val="2"/>
          <w:sz w:val="24"/>
          <w:szCs w:val="24"/>
          <w:lang w:val="en-US"/>
          <w14:ligatures w14:val="standardContextual"/>
        </w:rPr>
        <w:t xml:space="preserve">Figure </w:t>
      </w:r>
      <w:commentRangeEnd w:id="154"/>
      <w:r w:rsidR="00C57EE2">
        <w:rPr>
          <w:rStyle w:val="a4"/>
        </w:rPr>
        <w:commentReference w:id="154"/>
      </w:r>
      <w:r w:rsidRPr="0010148B">
        <w:rPr>
          <w:rFonts w:ascii="Times New Roman" w:eastAsia="Calibri" w:hAnsi="Times New Roman" w:cs="Times New Roman"/>
          <w:b/>
          <w:bCs/>
          <w:kern w:val="2"/>
          <w:sz w:val="24"/>
          <w:szCs w:val="24"/>
          <w:lang w:val="en-US"/>
          <w14:ligatures w14:val="standardContextual"/>
        </w:rPr>
        <w:t>2.</w:t>
      </w:r>
      <w:r w:rsidRPr="0010148B">
        <w:rPr>
          <w:rFonts w:ascii="Times New Roman" w:eastAsia="Calibri" w:hAnsi="Times New Roman" w:cs="Times New Roman"/>
          <w:kern w:val="2"/>
          <w:sz w:val="24"/>
          <w:szCs w:val="24"/>
          <w:lang w:val="en-US"/>
          <w14:ligatures w14:val="standardContextual"/>
        </w:rPr>
        <w:t xml:space="preserve">  </w:t>
      </w:r>
      <w:r w:rsidR="00393F83" w:rsidRPr="0010148B">
        <w:rPr>
          <w:rFonts w:ascii="Times New Roman" w:eastAsia="Calibri" w:hAnsi="Times New Roman" w:cs="Times New Roman"/>
          <w:kern w:val="2"/>
          <w:sz w:val="24"/>
          <w:szCs w:val="24"/>
          <w:lang w:val="en-US"/>
          <w14:ligatures w14:val="standardContextual"/>
        </w:rPr>
        <w:t>Correlation matrix of tree ring widths between study areas</w:t>
      </w:r>
    </w:p>
    <w:p w14:paraId="01C417B3" w14:textId="77777777" w:rsidR="00B223B4" w:rsidRPr="0010148B" w:rsidDel="000701B6" w:rsidRDefault="00B223B4" w:rsidP="00B223B4">
      <w:pPr>
        <w:spacing w:after="0" w:line="480" w:lineRule="auto"/>
        <w:contextualSpacing/>
        <w:rPr>
          <w:del w:id="155" w:author="Alberto Arzac" w:date="2025-02-12T13:55:00Z"/>
          <w:rFonts w:ascii="Times New Roman" w:eastAsia="Calibri" w:hAnsi="Times New Roman" w:cs="Times New Roman"/>
          <w:kern w:val="2"/>
          <w:sz w:val="24"/>
          <w:szCs w:val="24"/>
          <w:lang w:val="en-US"/>
          <w14:ligatures w14:val="standardContextual"/>
        </w:rPr>
      </w:pPr>
    </w:p>
    <w:p w14:paraId="7FC124A1" w14:textId="6A26393D" w:rsidR="00F31D1C" w:rsidRPr="000701B6" w:rsidRDefault="0062503D" w:rsidP="00E24FD2">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Change w:id="156" w:author="Alberto Arzac" w:date="2025-02-12T13:55:00Z">
            <w:rPr>
              <w:rFonts w:ascii="Times New Roman" w:eastAsia="Calibri" w:hAnsi="Times New Roman" w:cs="Times New Roman"/>
              <w:b/>
              <w:bCs/>
              <w:kern w:val="2"/>
              <w:sz w:val="24"/>
              <w:szCs w:val="24"/>
              <w:lang w:val="en-US"/>
              <w14:ligatures w14:val="standardContextual"/>
            </w:rPr>
          </w:rPrChange>
        </w:rPr>
      </w:pPr>
      <w:r w:rsidRPr="000701B6">
        <w:rPr>
          <w:rFonts w:ascii="Times New Roman" w:eastAsia="Calibri" w:hAnsi="Times New Roman" w:cs="Times New Roman"/>
          <w:i/>
          <w:iCs/>
          <w:kern w:val="2"/>
          <w:sz w:val="24"/>
          <w:szCs w:val="24"/>
          <w:lang w:val="en-US"/>
          <w14:ligatures w14:val="standardContextual"/>
          <w:rPrChange w:id="157" w:author="Alberto Arzac" w:date="2025-02-12T13:55:00Z">
            <w:rPr>
              <w:rFonts w:ascii="Times New Roman" w:eastAsia="Calibri" w:hAnsi="Times New Roman" w:cs="Times New Roman"/>
              <w:b/>
              <w:bCs/>
              <w:kern w:val="2"/>
              <w:sz w:val="24"/>
              <w:szCs w:val="24"/>
              <w:lang w:val="en-US"/>
              <w14:ligatures w14:val="standardContextual"/>
            </w:rPr>
          </w:rPrChange>
        </w:rPr>
        <w:lastRenderedPageBreak/>
        <w:t>3.</w:t>
      </w:r>
      <w:r w:rsidR="00CF2FF7" w:rsidRPr="000701B6">
        <w:rPr>
          <w:rFonts w:ascii="Times New Roman" w:eastAsia="Calibri" w:hAnsi="Times New Roman" w:cs="Times New Roman"/>
          <w:i/>
          <w:iCs/>
          <w:kern w:val="2"/>
          <w:sz w:val="24"/>
          <w:szCs w:val="24"/>
          <w:lang w:val="en-US"/>
          <w14:ligatures w14:val="standardContextual"/>
          <w:rPrChange w:id="158" w:author="Alberto Arzac" w:date="2025-02-12T13:55:00Z">
            <w:rPr>
              <w:rFonts w:ascii="Times New Roman" w:eastAsia="Calibri" w:hAnsi="Times New Roman" w:cs="Times New Roman"/>
              <w:b/>
              <w:bCs/>
              <w:kern w:val="2"/>
              <w:sz w:val="24"/>
              <w:szCs w:val="24"/>
              <w:lang w:val="en-US"/>
              <w14:ligatures w14:val="standardContextual"/>
            </w:rPr>
          </w:rPrChange>
        </w:rPr>
        <w:t>2</w:t>
      </w:r>
      <w:r w:rsidR="00C26C52" w:rsidRPr="000701B6">
        <w:rPr>
          <w:rFonts w:ascii="Times New Roman" w:eastAsia="Calibri" w:hAnsi="Times New Roman" w:cs="Times New Roman"/>
          <w:i/>
          <w:iCs/>
          <w:kern w:val="2"/>
          <w:sz w:val="24"/>
          <w:szCs w:val="24"/>
          <w:lang w:val="en-US"/>
          <w14:ligatures w14:val="standardContextual"/>
          <w:rPrChange w:id="159" w:author="Alberto Arzac" w:date="2025-02-12T13:55:00Z">
            <w:rPr>
              <w:rFonts w:ascii="Times New Roman" w:eastAsia="Calibri" w:hAnsi="Times New Roman" w:cs="Times New Roman"/>
              <w:b/>
              <w:bCs/>
              <w:kern w:val="2"/>
              <w:sz w:val="24"/>
              <w:szCs w:val="24"/>
              <w:lang w:val="en-US"/>
              <w14:ligatures w14:val="standardContextual"/>
            </w:rPr>
          </w:rPrChange>
        </w:rPr>
        <w:t xml:space="preserve"> Climate-growth analys</w:t>
      </w:r>
      <w:r w:rsidR="000F7B74" w:rsidRPr="000701B6">
        <w:rPr>
          <w:rFonts w:ascii="Times New Roman" w:eastAsia="Calibri" w:hAnsi="Times New Roman" w:cs="Times New Roman"/>
          <w:i/>
          <w:iCs/>
          <w:kern w:val="2"/>
          <w:sz w:val="24"/>
          <w:szCs w:val="24"/>
          <w:lang w:val="en-US"/>
          <w14:ligatures w14:val="standardContextual"/>
          <w:rPrChange w:id="160" w:author="Alberto Arzac" w:date="2025-02-12T13:55:00Z">
            <w:rPr>
              <w:rFonts w:ascii="Times New Roman" w:eastAsia="Calibri" w:hAnsi="Times New Roman" w:cs="Times New Roman"/>
              <w:b/>
              <w:bCs/>
              <w:kern w:val="2"/>
              <w:sz w:val="24"/>
              <w:szCs w:val="24"/>
              <w:lang w:val="en-US"/>
              <w14:ligatures w14:val="standardContextual"/>
            </w:rPr>
          </w:rPrChange>
        </w:rPr>
        <w:t>is</w:t>
      </w:r>
    </w:p>
    <w:p w14:paraId="4E1147D3" w14:textId="77777777" w:rsidR="000701B6" w:rsidRDefault="000701B6" w:rsidP="000701B6">
      <w:pPr>
        <w:spacing w:after="0" w:line="480" w:lineRule="auto"/>
        <w:contextualSpacing/>
        <w:jc w:val="both"/>
        <w:rPr>
          <w:ins w:id="161" w:author="Alberto Arzac" w:date="2025-02-12T13:55:00Z"/>
          <w:rFonts w:ascii="Times New Roman" w:eastAsia="Calibri" w:hAnsi="Times New Roman" w:cs="Times New Roman"/>
          <w:kern w:val="2"/>
          <w:sz w:val="24"/>
          <w:szCs w:val="24"/>
          <w:lang w:val="en-US"/>
          <w14:ligatures w14:val="standardContextual"/>
        </w:rPr>
      </w:pPr>
    </w:p>
    <w:p w14:paraId="50B5B859" w14:textId="01023E00" w:rsidR="00302A1E" w:rsidRPr="0010148B" w:rsidRDefault="00CA71A3">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62" w:author="Alberto Arzac" w:date="2025-02-12T13:55:00Z">
          <w:pPr>
            <w:spacing w:after="0" w:line="480" w:lineRule="auto"/>
            <w:ind w:firstLine="709"/>
            <w:contextualSpacing/>
            <w:jc w:val="both"/>
          </w:pPr>
        </w:pPrChange>
      </w:pPr>
      <w:commentRangeStart w:id="163"/>
      <w:r w:rsidRPr="0010148B">
        <w:rPr>
          <w:rFonts w:ascii="Times New Roman" w:eastAsia="Calibri" w:hAnsi="Times New Roman" w:cs="Times New Roman"/>
          <w:kern w:val="2"/>
          <w:sz w:val="24"/>
          <w:szCs w:val="24"/>
          <w:lang w:val="en-US"/>
          <w14:ligatures w14:val="standardContextual"/>
        </w:rPr>
        <w:t xml:space="preserve">To assess the relationship between tree radial growth and climatic conditions, a pairwise correlation analysis was performed using Pearson correlation coefficients. </w:t>
      </w:r>
      <w:commentRangeEnd w:id="163"/>
      <w:r w:rsidR="00C57EE2">
        <w:rPr>
          <w:rStyle w:val="a4"/>
        </w:rPr>
        <w:commentReference w:id="163"/>
      </w:r>
      <w:commentRangeStart w:id="164"/>
      <w:r w:rsidRPr="0010148B">
        <w:rPr>
          <w:rFonts w:ascii="Times New Roman" w:eastAsia="Calibri" w:hAnsi="Times New Roman" w:cs="Times New Roman"/>
          <w:kern w:val="2"/>
          <w:sz w:val="24"/>
          <w:szCs w:val="24"/>
          <w:lang w:val="en-US"/>
          <w14:ligatures w14:val="standardContextual"/>
        </w:rPr>
        <w:t>The analysis was performed between standard chronologies and average monthly climatic data, including total precipitation and average air temperature.</w:t>
      </w:r>
      <w:commentRangeEnd w:id="164"/>
      <w:r w:rsidR="00BF7EEC">
        <w:rPr>
          <w:rStyle w:val="a4"/>
        </w:rPr>
        <w:commentReference w:id="164"/>
      </w:r>
      <w:r w:rsidRPr="0010148B">
        <w:rPr>
          <w:rFonts w:ascii="Times New Roman" w:eastAsia="Calibri" w:hAnsi="Times New Roman" w:cs="Times New Roman"/>
          <w:kern w:val="2"/>
          <w:sz w:val="24"/>
          <w:szCs w:val="24"/>
          <w:lang w:val="en-US"/>
          <w14:ligatures w14:val="standardContextual"/>
        </w:rPr>
        <w:t xml:space="preserve"> The result between residual chronologies is in </w:t>
      </w:r>
      <w:r w:rsidR="002C4D3B" w:rsidRPr="0010148B">
        <w:rPr>
          <w:rFonts w:ascii="Times New Roman" w:eastAsia="Calibri" w:hAnsi="Times New Roman" w:cs="Times New Roman"/>
          <w:kern w:val="2"/>
          <w:sz w:val="24"/>
          <w:szCs w:val="24"/>
          <w:lang w:val="en-US"/>
          <w14:ligatures w14:val="standardContextual"/>
        </w:rPr>
        <w:t>Supplement</w:t>
      </w:r>
      <w:r w:rsidR="000646AD" w:rsidRPr="0010148B">
        <w:rPr>
          <w:rFonts w:ascii="Times New Roman" w:eastAsia="Calibri" w:hAnsi="Times New Roman" w:cs="Times New Roman"/>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0646AD" w:rsidRPr="0010148B">
        <w:rPr>
          <w:rFonts w:ascii="Times New Roman" w:eastAsia="Calibri" w:hAnsi="Times New Roman" w:cs="Times New Roman"/>
          <w:kern w:val="2"/>
          <w:sz w:val="24"/>
          <w:szCs w:val="24"/>
          <w:lang w:val="en-US"/>
          <w14:ligatures w14:val="standardContextual"/>
        </w:rPr>
        <w:t>Fig. 2</w:t>
      </w:r>
      <w:r w:rsidRPr="0010148B">
        <w:rPr>
          <w:rFonts w:ascii="Times New Roman" w:eastAsia="Calibri" w:hAnsi="Times New Roman" w:cs="Times New Roman"/>
          <w:kern w:val="2"/>
          <w:sz w:val="24"/>
          <w:szCs w:val="24"/>
          <w:lang w:val="en-US"/>
          <w14:ligatures w14:val="standardContextual"/>
        </w:rPr>
        <w:t>.</w:t>
      </w:r>
    </w:p>
    <w:p w14:paraId="7D492499" w14:textId="77777777" w:rsidR="000701B6" w:rsidRDefault="000701B6" w:rsidP="000701B6">
      <w:pPr>
        <w:spacing w:after="0" w:line="480" w:lineRule="auto"/>
        <w:contextualSpacing/>
        <w:jc w:val="both"/>
        <w:rPr>
          <w:ins w:id="165" w:author="Alberto Arzac" w:date="2025-02-12T13:55:00Z"/>
          <w:rFonts w:ascii="Times New Roman" w:eastAsia="Calibri" w:hAnsi="Times New Roman" w:cs="Times New Roman"/>
          <w:kern w:val="2"/>
          <w:sz w:val="24"/>
          <w:szCs w:val="24"/>
          <w:lang w:val="en-US"/>
          <w14:ligatures w14:val="standardContextual"/>
        </w:rPr>
      </w:pPr>
    </w:p>
    <w:p w14:paraId="1EE1BE54" w14:textId="55948785" w:rsidR="000710ED"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66"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Tree-ring width</w:t>
      </w:r>
      <w:ins w:id="167" w:author="Alberto Arzac" w:date="2025-02-13T15:01:00Z">
        <w:r w:rsidR="00BF7EEC">
          <w:rPr>
            <w:rFonts w:ascii="Times New Roman" w:eastAsia="Calibri" w:hAnsi="Times New Roman" w:cs="Times New Roman"/>
            <w:kern w:val="2"/>
            <w:sz w:val="24"/>
            <w:szCs w:val="24"/>
            <w:lang w:val="en-US"/>
            <w14:ligatures w14:val="standardContextual"/>
          </w:rPr>
          <w:t xml:space="preserve"> chronologies</w:t>
        </w:r>
      </w:ins>
      <w:r w:rsidRPr="0010148B">
        <w:rPr>
          <w:rFonts w:ascii="Times New Roman" w:eastAsia="Calibri" w:hAnsi="Times New Roman" w:cs="Times New Roman"/>
          <w:kern w:val="2"/>
          <w:sz w:val="24"/>
          <w:szCs w:val="24"/>
          <w:lang w:val="en-US"/>
          <w14:ligatures w14:val="standardContextual"/>
        </w:rPr>
        <w:t xml:space="preserve"> showed a positive correlation with summer temperatures (June and July), but the timing and intensity of the climate signal varied between sites. </w:t>
      </w:r>
      <w:r w:rsidR="000710ED" w:rsidRPr="0010148B">
        <w:rPr>
          <w:rFonts w:ascii="Times New Roman" w:eastAsia="Calibri" w:hAnsi="Times New Roman" w:cs="Times New Roman"/>
          <w:kern w:val="2"/>
          <w:sz w:val="24"/>
          <w:szCs w:val="24"/>
          <w:lang w:val="en-US"/>
          <w14:ligatures w14:val="standardContextual"/>
        </w:rPr>
        <w:t xml:space="preserve">Trees in the PUR, KHA and BIL sites showed an earlier response to June temperature (r = 0.54; r = 0.43; r = 0.41, respectively, at </w:t>
      </w:r>
      <w:r w:rsidR="000710ED" w:rsidRPr="00BF7EEC">
        <w:rPr>
          <w:rFonts w:ascii="Times New Roman" w:eastAsia="Calibri" w:hAnsi="Times New Roman" w:cs="Times New Roman"/>
          <w:i/>
          <w:iCs/>
          <w:kern w:val="2"/>
          <w:sz w:val="24"/>
          <w:szCs w:val="24"/>
          <w:lang w:val="en-US"/>
          <w14:ligatures w14:val="standardContextual"/>
          <w:rPrChange w:id="168" w:author="Alberto Arzac" w:date="2025-02-13T15:01: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0.01), in the CH site r = 0.24 (at </w:t>
      </w:r>
      <w:r w:rsidR="000710ED" w:rsidRPr="00BF7EEC">
        <w:rPr>
          <w:rFonts w:ascii="Times New Roman" w:eastAsia="Calibri" w:hAnsi="Times New Roman" w:cs="Times New Roman"/>
          <w:i/>
          <w:iCs/>
          <w:kern w:val="2"/>
          <w:sz w:val="24"/>
          <w:szCs w:val="24"/>
          <w:lang w:val="en-US"/>
          <w14:ligatures w14:val="standardContextual"/>
          <w:rPrChange w:id="169" w:author="Alberto Arzac" w:date="2025-02-13T15:02: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0.05), indicating temperature limitation of tree growth in a more continental climate. In the western sites (FIN and APA), a significant relationship was found only for July temperature (r = 0.35 and 0.41, respectively, at P &lt; 0.01), which can be explained by milder climatic conditions (Fig. 2A). Temperatures in the previous autumn months, as well as March, had a significant negative effect on the radial growth of trees in the Chokurdakh region (Fig. 2A).</w:t>
      </w:r>
    </w:p>
    <w:p w14:paraId="5889B717" w14:textId="77777777" w:rsidR="000701B6" w:rsidRDefault="000701B6" w:rsidP="000701B6">
      <w:pPr>
        <w:spacing w:after="0" w:line="480" w:lineRule="auto"/>
        <w:contextualSpacing/>
        <w:jc w:val="both"/>
        <w:rPr>
          <w:ins w:id="170" w:author="Alberto Arzac" w:date="2025-02-12T13:55:00Z"/>
          <w:rFonts w:ascii="Times New Roman" w:eastAsia="Calibri" w:hAnsi="Times New Roman" w:cs="Times New Roman"/>
          <w:kern w:val="2"/>
          <w:sz w:val="24"/>
          <w:szCs w:val="24"/>
          <w:lang w:val="en-US"/>
          <w14:ligatures w14:val="standardContextual"/>
        </w:rPr>
      </w:pPr>
    </w:p>
    <w:p w14:paraId="359723CB" w14:textId="7F214EF1" w:rsidR="00302A1E"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71"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 xml:space="preserve">Correlation analysis between chronologies and monthly precipitation showed that precipitation affected radial growth only </w:t>
      </w:r>
      <w:del w:id="172" w:author="Alberto Arzac" w:date="2025-02-13T15:02:00Z">
        <w:r w:rsidRPr="0010148B" w:rsidDel="00BF7EEC">
          <w:rPr>
            <w:rFonts w:ascii="Times New Roman" w:eastAsia="Calibri" w:hAnsi="Times New Roman" w:cs="Times New Roman"/>
            <w:kern w:val="2"/>
            <w:sz w:val="24"/>
            <w:szCs w:val="24"/>
            <w:lang w:val="en-US"/>
            <w14:ligatures w14:val="standardContextual"/>
          </w:rPr>
          <w:delText xml:space="preserve">at the local level, </w:delText>
        </w:r>
      </w:del>
      <w:r w:rsidRPr="0010148B">
        <w:rPr>
          <w:rFonts w:ascii="Times New Roman" w:eastAsia="Calibri" w:hAnsi="Times New Roman" w:cs="Times New Roman"/>
          <w:kern w:val="2"/>
          <w:sz w:val="24"/>
          <w:szCs w:val="24"/>
          <w:lang w:val="en-US"/>
          <w14:ligatures w14:val="standardContextual"/>
        </w:rPr>
        <w:t xml:space="preserve">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w:t>
      </w:r>
      <w:commentRangeStart w:id="173"/>
      <w:r w:rsidRPr="0010148B">
        <w:rPr>
          <w:rFonts w:ascii="Times New Roman" w:eastAsia="Calibri" w:hAnsi="Times New Roman" w:cs="Times New Roman"/>
          <w:kern w:val="2"/>
          <w:sz w:val="24"/>
          <w:szCs w:val="24"/>
          <w:lang w:val="en-US"/>
          <w14:ligatures w14:val="standardContextual"/>
        </w:rPr>
        <w:t>p</w:t>
      </w:r>
      <w:commentRangeEnd w:id="173"/>
      <w:r w:rsidR="00BF7EEC">
        <w:rPr>
          <w:rStyle w:val="a4"/>
        </w:rPr>
        <w:commentReference w:id="173"/>
      </w:r>
      <w:r w:rsidRPr="0010148B">
        <w:rPr>
          <w:rFonts w:ascii="Times New Roman" w:eastAsia="Calibri" w:hAnsi="Times New Roman" w:cs="Times New Roman"/>
          <w:kern w:val="2"/>
          <w:sz w:val="24"/>
          <w:szCs w:val="24"/>
          <w:lang w:val="en-US"/>
          <w14:ligatures w14:val="standardContextual"/>
        </w:rPr>
        <w:t xml:space="preserve"> &lt; 0.01) (Fig. 2B). For the easternmost area (BIL), last year's October precipitation had a positive effect (r =</w:t>
      </w:r>
      <w:r w:rsidR="00823410"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0.41, p &lt; 0.01) and April precipitation had a negative effect (r = -0.37, p &lt; 0.01) (Fig. 2B). In general, no long-term impact of precipitation on the radial growth of trees was detected in any of the study areas.</w:t>
      </w:r>
    </w:p>
    <w:p w14:paraId="5D37686D" w14:textId="7E088DA2" w:rsidR="00DE7E1B" w:rsidRPr="0010148B" w:rsidRDefault="00302A1E" w:rsidP="00573BF7">
      <w:pPr>
        <w:spacing w:after="0" w:line="480" w:lineRule="auto"/>
        <w:contextualSpacing/>
        <w:jc w:val="both"/>
        <w:rPr>
          <w:noProof/>
          <w:sz w:val="24"/>
          <w:szCs w:val="24"/>
          <w:lang w:val="en-US"/>
        </w:rPr>
      </w:pPr>
      <w:bookmarkStart w:id="174" w:name="_Hlk189051009"/>
      <w:r w:rsidRPr="0010148B">
        <w:rPr>
          <w:rFonts w:ascii="Times New Roman" w:hAnsi="Times New Roman" w:cs="Times New Roman"/>
          <w:noProof/>
          <w:sz w:val="24"/>
          <w:szCs w:val="24"/>
        </w:rPr>
        <w:lastRenderedPageBreak/>
        <w:t>А</w:t>
      </w:r>
      <w:r w:rsidR="00015E57" w:rsidRPr="0010148B">
        <w:rPr>
          <w:noProof/>
          <w:sz w:val="24"/>
          <w:szCs w:val="24"/>
          <w:lang w:val="en-US"/>
        </w:rPr>
        <w:t xml:space="preserve"> </w:t>
      </w:r>
      <w:r w:rsidR="00C655CD" w:rsidRPr="0010148B">
        <w:rPr>
          <w:noProof/>
          <w:sz w:val="24"/>
          <w:szCs w:val="24"/>
          <w:lang w:eastAsia="ru-RU"/>
        </w:rPr>
        <w:drawing>
          <wp:inline distT="0" distB="0" distL="0" distR="0" wp14:anchorId="2B869861" wp14:editId="1D3223C1">
            <wp:extent cx="2579855" cy="1721924"/>
            <wp:effectExtent l="0" t="0" r="0" b="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294" cy="1769606"/>
                    </a:xfrm>
                    <a:prstGeom prst="rect">
                      <a:avLst/>
                    </a:prstGeom>
                    <a:noFill/>
                  </pic:spPr>
                </pic:pic>
              </a:graphicData>
            </a:graphic>
          </wp:inline>
        </w:drawing>
      </w:r>
      <w:r w:rsidR="00915F44"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6E2D1519" wp14:editId="09F4B7F1">
            <wp:extent cx="2710475" cy="1828800"/>
            <wp:effectExtent l="0" t="0" r="0" b="0"/>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5410" cy="1865865"/>
                    </a:xfrm>
                    <a:prstGeom prst="rect">
                      <a:avLst/>
                    </a:prstGeom>
                    <a:noFill/>
                  </pic:spPr>
                </pic:pic>
              </a:graphicData>
            </a:graphic>
          </wp:inline>
        </w:drawing>
      </w:r>
    </w:p>
    <w:p w14:paraId="7CD647B9" w14:textId="3003FE98" w:rsidR="00B26217" w:rsidRPr="0010148B" w:rsidRDefault="00B26217" w:rsidP="000E623D">
      <w:pPr>
        <w:spacing w:after="0" w:line="480" w:lineRule="auto"/>
        <w:contextualSpacing/>
        <w:rPr>
          <w:rFonts w:ascii="Times New Roman" w:eastAsia="Calibri" w:hAnsi="Times New Roman" w:cs="Times New Roman"/>
          <w:kern w:val="2"/>
          <w:sz w:val="24"/>
          <w:szCs w:val="24"/>
          <w:lang w:val="en-US"/>
          <w14:ligatures w14:val="standardContextual"/>
        </w:rPr>
      </w:pPr>
      <w:bookmarkStart w:id="175" w:name="_Hlk189050912"/>
      <w:bookmarkEnd w:id="174"/>
      <w:r w:rsidRPr="0010148B">
        <w:rPr>
          <w:rFonts w:ascii="Times New Roman" w:eastAsia="Calibri" w:hAnsi="Times New Roman" w:cs="Times New Roman"/>
          <w:b/>
          <w:bCs/>
          <w:kern w:val="2"/>
          <w:sz w:val="24"/>
          <w:szCs w:val="24"/>
          <w:lang w:val="en-US"/>
          <w14:ligatures w14:val="standardContextual"/>
        </w:rPr>
        <w:t>Figure 2.</w:t>
      </w:r>
      <w:r w:rsidRPr="0010148B">
        <w:rPr>
          <w:rFonts w:ascii="Times New Roman" w:eastAsia="Calibri" w:hAnsi="Times New Roman" w:cs="Times New Roman"/>
          <w:kern w:val="2"/>
          <w:sz w:val="24"/>
          <w:szCs w:val="24"/>
          <w:lang w:val="en-US"/>
          <w14:ligatures w14:val="standardContextual"/>
        </w:rPr>
        <w:t xml:space="preserve"> </w:t>
      </w:r>
      <w:r w:rsidR="000F7B74" w:rsidRPr="0010148B">
        <w:rPr>
          <w:rFonts w:ascii="Times New Roman" w:eastAsia="Calibri" w:hAnsi="Times New Roman" w:cs="Times New Roman"/>
          <w:kern w:val="2"/>
          <w:sz w:val="24"/>
          <w:szCs w:val="24"/>
          <w:lang w:val="en-US"/>
          <w14:ligatures w14:val="standardContextual"/>
        </w:rPr>
        <w:t xml:space="preserve"> </w:t>
      </w:r>
      <w:r w:rsidR="00682C32" w:rsidRPr="0010148B">
        <w:rPr>
          <w:rFonts w:ascii="Times New Roman" w:eastAsia="Calibri" w:hAnsi="Times New Roman" w:cs="Times New Roman"/>
          <w:kern w:val="2"/>
          <w:sz w:val="24"/>
          <w:szCs w:val="24"/>
          <w:lang w:val="en-US"/>
          <w14:ligatures w14:val="standardContextual"/>
        </w:rPr>
        <w:t xml:space="preserve">Coefficients of paired (A and B) correlations of tree-ring width with </w:t>
      </w:r>
      <w:r w:rsidR="006F2B7A" w:rsidRPr="0010148B">
        <w:rPr>
          <w:rFonts w:ascii="Times New Roman" w:eastAsia="Calibri" w:hAnsi="Times New Roman" w:cs="Times New Roman"/>
          <w:kern w:val="2"/>
          <w:sz w:val="24"/>
          <w:szCs w:val="24"/>
          <w:lang w:val="en-US"/>
          <w14:ligatures w14:val="standardContextual"/>
        </w:rPr>
        <w:t xml:space="preserve">temperature </w:t>
      </w:r>
      <w:r w:rsidR="00682C32" w:rsidRPr="0010148B">
        <w:rPr>
          <w:rFonts w:ascii="Times New Roman" w:eastAsia="Calibri" w:hAnsi="Times New Roman" w:cs="Times New Roman"/>
          <w:kern w:val="2"/>
          <w:sz w:val="24"/>
          <w:szCs w:val="24"/>
          <w:lang w:val="en-US"/>
          <w14:ligatures w14:val="standardContextual"/>
        </w:rPr>
        <w:t xml:space="preserve">and </w:t>
      </w:r>
      <w:r w:rsidR="006F2B7A" w:rsidRPr="0010148B">
        <w:rPr>
          <w:rFonts w:ascii="Times New Roman" w:eastAsia="Calibri" w:hAnsi="Times New Roman" w:cs="Times New Roman"/>
          <w:kern w:val="2"/>
          <w:sz w:val="24"/>
          <w:szCs w:val="24"/>
          <w:lang w:val="en-US"/>
          <w14:ligatures w14:val="standardContextual"/>
        </w:rPr>
        <w:t>precipitation</w:t>
      </w:r>
    </w:p>
    <w:bookmarkEnd w:id="175"/>
    <w:p w14:paraId="244ADC6C" w14:textId="0AADC169" w:rsidR="00015E57" w:rsidRPr="0010148B" w:rsidRDefault="00015E57" w:rsidP="000E623D">
      <w:pPr>
        <w:spacing w:after="0" w:line="480" w:lineRule="auto"/>
        <w:contextualSpacing/>
        <w:rPr>
          <w:rFonts w:ascii="Times New Roman" w:eastAsia="Calibri" w:hAnsi="Times New Roman" w:cs="Times New Roman"/>
          <w:kern w:val="2"/>
          <w:sz w:val="24"/>
          <w:szCs w:val="24"/>
          <w:lang w:val="en-US"/>
          <w14:ligatures w14:val="standardContextual"/>
        </w:rPr>
      </w:pPr>
    </w:p>
    <w:p w14:paraId="4B2BBAEA" w14:textId="05EE1ED3" w:rsidR="00F35A8D" w:rsidRPr="0010148B" w:rsidRDefault="00F35A8D"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del w:id="176"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Sliding </w:delText>
        </w:r>
      </w:del>
      <w:ins w:id="177" w:author="Alberto Arzac" w:date="2025-02-13T15:03:00Z">
        <w:r w:rsidR="00BF7EEC">
          <w:rPr>
            <w:rFonts w:ascii="Times New Roman" w:eastAsia="Calibri" w:hAnsi="Times New Roman" w:cs="Times New Roman"/>
            <w:kern w:val="2"/>
            <w:sz w:val="24"/>
            <w:szCs w:val="24"/>
            <w:lang w:val="en-US"/>
            <w14:ligatures w14:val="standardContextual"/>
          </w:rPr>
          <w:t>Moving daily</w:t>
        </w:r>
        <w:r w:rsidR="00BF7EEC" w:rsidRPr="0010148B">
          <w:rPr>
            <w:rFonts w:ascii="Times New Roman" w:eastAsia="Calibri" w:hAnsi="Times New Roman" w:cs="Times New Roman"/>
            <w:kern w:val="2"/>
            <w:sz w:val="24"/>
            <w:szCs w:val="24"/>
            <w:lang w:val="en-US"/>
            <w14:ligatures w14:val="standardContextual"/>
          </w:rPr>
          <w:t xml:space="preserve"> </w:t>
        </w:r>
      </w:ins>
      <w:r w:rsidRPr="0010148B">
        <w:rPr>
          <w:rFonts w:ascii="Times New Roman" w:eastAsia="Calibri" w:hAnsi="Times New Roman" w:cs="Times New Roman"/>
          <w:kern w:val="2"/>
          <w:sz w:val="24"/>
          <w:szCs w:val="24"/>
          <w:lang w:val="en-US"/>
          <w14:ligatures w14:val="standardContextual"/>
        </w:rPr>
        <w:t xml:space="preserve">correlations </w:t>
      </w:r>
      <w:del w:id="178"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calculated on the basis of average daily data </w:delText>
        </w:r>
      </w:del>
      <w:r w:rsidRPr="0010148B">
        <w:rPr>
          <w:rFonts w:ascii="Times New Roman" w:eastAsia="Calibri" w:hAnsi="Times New Roman" w:cs="Times New Roman"/>
          <w:kern w:val="2"/>
          <w:sz w:val="24"/>
          <w:szCs w:val="24"/>
          <w:lang w:val="en-US"/>
          <w14:ligatures w14:val="standardContextual"/>
        </w:rPr>
        <w:t>showed a positive influence of mid</w:t>
      </w:r>
      <w:ins w:id="179" w:author="Alberto Arzac" w:date="2025-02-13T15:04:00Z">
        <w:r w:rsidR="00BF7EEC">
          <w:rPr>
            <w:rFonts w:ascii="Times New Roman" w:eastAsia="Calibri" w:hAnsi="Times New Roman" w:cs="Times New Roman"/>
            <w:kern w:val="2"/>
            <w:sz w:val="24"/>
            <w:szCs w:val="24"/>
            <w:lang w:val="en-US"/>
            <w14:ligatures w14:val="standardContextual"/>
          </w:rPr>
          <w:t>-</w:t>
        </w:r>
      </w:ins>
      <w:r w:rsidRPr="0010148B">
        <w:rPr>
          <w:rFonts w:ascii="Times New Roman" w:eastAsia="Calibri" w:hAnsi="Times New Roman" w:cs="Times New Roman"/>
          <w:kern w:val="2"/>
          <w:sz w:val="24"/>
          <w:szCs w:val="24"/>
          <w:lang w:val="en-US"/>
          <w14:ligatures w14:val="standardContextual"/>
        </w:rPr>
        <w:t>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730AF260" w14:textId="77777777" w:rsidR="004D457A" w:rsidRPr="0010148B" w:rsidRDefault="004D457A"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456ADACE" w14:textId="569F4CAD" w:rsidR="00DE62EF" w:rsidRPr="0010148B" w:rsidRDefault="00B82DFC" w:rsidP="00A54ABD">
      <w:pPr>
        <w:spacing w:after="0" w:line="480" w:lineRule="auto"/>
        <w:contextualSpacing/>
        <w:jc w:val="both"/>
        <w:rPr>
          <w:noProof/>
          <w:sz w:val="24"/>
          <w:szCs w:val="24"/>
          <w:lang w:val="en-US"/>
        </w:rPr>
      </w:pPr>
      <w:r w:rsidRPr="0010148B">
        <w:rPr>
          <w:rFonts w:ascii="Times New Roman" w:eastAsia="Calibri" w:hAnsi="Times New Roman" w:cs="Times New Roman"/>
          <w:kern w:val="2"/>
          <w:sz w:val="24"/>
          <w:szCs w:val="24"/>
          <w:lang w:val="en-US"/>
          <w14:ligatures w14:val="standardContextual"/>
        </w:rPr>
        <w:lastRenderedPageBreak/>
        <w:t>A</w:t>
      </w:r>
      <w:r w:rsidRPr="0010148B">
        <w:rPr>
          <w:noProof/>
          <w:sz w:val="24"/>
          <w:szCs w:val="24"/>
          <w:lang w:val="en-US"/>
        </w:rPr>
        <w:t xml:space="preserve"> </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sidRPr="0010148B">
        <w:rPr>
          <w:noProof/>
          <w:sz w:val="24"/>
          <w:szCs w:val="24"/>
          <w:lang w:val="en-US"/>
        </w:rPr>
        <w:t xml:space="preserve">   </w:t>
      </w:r>
      <w:r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Pr="0010148B" w:rsidRDefault="00B82DFC"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Figure </w:t>
      </w:r>
      <w:r w:rsidR="00915F44" w:rsidRPr="0010148B">
        <w:rPr>
          <w:rFonts w:ascii="Times New Roman" w:eastAsia="Calibri" w:hAnsi="Times New Roman" w:cs="Times New Roman"/>
          <w:b/>
          <w:bCs/>
          <w:kern w:val="2"/>
          <w:sz w:val="24"/>
          <w:szCs w:val="24"/>
          <w:lang w:val="en-US"/>
          <w14:ligatures w14:val="standardContextual"/>
        </w:rPr>
        <w:t>3</w:t>
      </w:r>
      <w:r w:rsidRPr="0010148B">
        <w:rPr>
          <w:rFonts w:ascii="Times New Roman" w:eastAsia="Calibri" w:hAnsi="Times New Roman" w:cs="Times New Roman"/>
          <w:b/>
          <w:bCs/>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CD6372" w:rsidRPr="0010148B">
        <w:rPr>
          <w:rFonts w:ascii="Times New Roman" w:eastAsia="Calibri" w:hAnsi="Times New Roman" w:cs="Times New Roman"/>
          <w:kern w:val="2"/>
          <w:sz w:val="24"/>
          <w:szCs w:val="24"/>
          <w:lang w:val="en-US"/>
          <w14:ligatures w14:val="standardContextual"/>
        </w:rPr>
        <w:t>Sliding correlation coefficients (A and B) between standard tree-ring width indices and climate data (temperature and precipitation)</w:t>
      </w:r>
    </w:p>
    <w:p w14:paraId="5938C86F" w14:textId="77777777" w:rsidR="00F35A8D" w:rsidRPr="0010148B" w:rsidRDefault="00F35A8D"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66F87949" w14:textId="77777777" w:rsidR="0062503D" w:rsidRPr="000701B6" w:rsidRDefault="0062503D">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180" w:author="Alberto Arzac" w:date="2025-02-12T13:56:00Z">
            <w:rPr>
              <w:rFonts w:ascii="Times New Roman" w:eastAsia="Calibri" w:hAnsi="Times New Roman" w:cs="Times New Roman"/>
              <w:b/>
              <w:bCs/>
              <w:kern w:val="2"/>
              <w:sz w:val="24"/>
              <w:szCs w:val="24"/>
              <w:lang w:val="en-US"/>
              <w14:ligatures w14:val="standardContextual"/>
            </w:rPr>
          </w:rPrChange>
        </w:rPr>
        <w:pPrChange w:id="181" w:author="Alberto Arzac" w:date="2025-02-12T13:56: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182" w:author="Alberto Arzac" w:date="2025-02-12T13:56:00Z">
            <w:rPr>
              <w:rFonts w:ascii="Times New Roman" w:eastAsia="Calibri" w:hAnsi="Times New Roman" w:cs="Times New Roman"/>
              <w:b/>
              <w:bCs/>
              <w:kern w:val="2"/>
              <w:sz w:val="24"/>
              <w:szCs w:val="24"/>
              <w:lang w:val="en-US"/>
              <w14:ligatures w14:val="standardContextual"/>
            </w:rPr>
          </w:rPrChange>
        </w:rPr>
        <w:t>3.2 Temporal stability of temperature signals</w:t>
      </w:r>
    </w:p>
    <w:p w14:paraId="014DEF92" w14:textId="77777777" w:rsidR="000701B6" w:rsidRDefault="000701B6" w:rsidP="000701B6">
      <w:pPr>
        <w:spacing w:after="0" w:line="480" w:lineRule="auto"/>
        <w:contextualSpacing/>
        <w:jc w:val="both"/>
        <w:rPr>
          <w:ins w:id="183" w:author="Alberto Arzac" w:date="2025-02-13T15:04:00Z"/>
          <w:rFonts w:ascii="Times New Roman" w:eastAsia="Calibri" w:hAnsi="Times New Roman" w:cs="Times New Roman"/>
          <w:kern w:val="2"/>
          <w:sz w:val="24"/>
          <w:szCs w:val="24"/>
          <w:lang w:val="en-US"/>
          <w14:ligatures w14:val="standardContextual"/>
        </w:rPr>
      </w:pPr>
    </w:p>
    <w:p w14:paraId="6E5B8E57" w14:textId="58F5DFBC" w:rsidR="00BF7EEC" w:rsidRDefault="00BF7EEC" w:rsidP="000701B6">
      <w:pPr>
        <w:spacing w:after="0" w:line="480" w:lineRule="auto"/>
        <w:contextualSpacing/>
        <w:jc w:val="both"/>
        <w:rPr>
          <w:ins w:id="184" w:author="Alberto Arzac" w:date="2025-02-13T15:04:00Z"/>
          <w:rFonts w:ascii="Times New Roman" w:eastAsia="Calibri" w:hAnsi="Times New Roman" w:cs="Times New Roman"/>
          <w:kern w:val="2"/>
          <w:sz w:val="24"/>
          <w:szCs w:val="24"/>
          <w:lang w:val="en-US"/>
          <w14:ligatures w14:val="standardContextual"/>
        </w:rPr>
      </w:pPr>
      <w:ins w:id="185" w:author="Alberto Arzac" w:date="2025-02-13T15:04:00Z">
        <w:r>
          <w:rPr>
            <w:rFonts w:ascii="Times New Roman" w:eastAsia="Calibri" w:hAnsi="Times New Roman" w:cs="Times New Roman"/>
            <w:kern w:val="2"/>
            <w:sz w:val="24"/>
            <w:szCs w:val="24"/>
            <w:lang w:val="en-US"/>
            <w14:ligatures w14:val="standardContextual"/>
          </w:rPr>
          <w:t>For the moving correlations you should describe that there is instability in the temperature response in most of the sites. That ther</w:t>
        </w:r>
      </w:ins>
      <w:ins w:id="186" w:author="Alberto Arzac" w:date="2025-02-13T15:05:00Z">
        <w:r>
          <w:rPr>
            <w:rFonts w:ascii="Times New Roman" w:eastAsia="Calibri" w:hAnsi="Times New Roman" w:cs="Times New Roman"/>
            <w:kern w:val="2"/>
            <w:sz w:val="24"/>
            <w:szCs w:val="24"/>
            <w:lang w:val="en-US"/>
            <w14:ligatures w14:val="standardContextual"/>
          </w:rPr>
          <w:t>e are changes in the trend occurring at different time periods depending on the site. That some sites show increasing trends whereas other sites show decreasing trends…</w:t>
        </w:r>
      </w:ins>
    </w:p>
    <w:p w14:paraId="4465A6CA" w14:textId="77777777" w:rsidR="00BF7EEC" w:rsidRDefault="00BF7EEC" w:rsidP="000701B6">
      <w:pPr>
        <w:spacing w:after="0" w:line="480" w:lineRule="auto"/>
        <w:contextualSpacing/>
        <w:jc w:val="both"/>
        <w:rPr>
          <w:ins w:id="187" w:author="Alberto Arzac" w:date="2025-02-12T13:55:00Z"/>
          <w:rFonts w:ascii="Times New Roman" w:eastAsia="Calibri" w:hAnsi="Times New Roman" w:cs="Times New Roman"/>
          <w:kern w:val="2"/>
          <w:sz w:val="24"/>
          <w:szCs w:val="24"/>
          <w:lang w:val="en-US"/>
          <w14:ligatures w14:val="standardContextual"/>
        </w:rPr>
      </w:pPr>
    </w:p>
    <w:p w14:paraId="5A69EE9F" w14:textId="12CA98A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88"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current correlations between the standard chronologies show both positive and negative correlations with temperature for both individual months and aggregated temperatures of several months over the entire period.</w:t>
      </w:r>
    </w:p>
    <w:p w14:paraId="61D3D55A" w14:textId="77777777" w:rsidR="000701B6" w:rsidRDefault="000701B6" w:rsidP="000701B6">
      <w:pPr>
        <w:spacing w:after="0" w:line="480" w:lineRule="auto"/>
        <w:contextualSpacing/>
        <w:jc w:val="both"/>
        <w:rPr>
          <w:ins w:id="189" w:author="Alberto Arzac" w:date="2025-02-12T13:56:00Z"/>
          <w:rFonts w:ascii="Times New Roman" w:eastAsia="Calibri" w:hAnsi="Times New Roman" w:cs="Times New Roman"/>
          <w:kern w:val="2"/>
          <w:sz w:val="24"/>
          <w:szCs w:val="24"/>
          <w:lang w:val="en-US"/>
          <w14:ligatures w14:val="standardContextual"/>
        </w:rPr>
      </w:pPr>
    </w:p>
    <w:p w14:paraId="2CF436DC" w14:textId="5346E534" w:rsidR="004D457A" w:rsidDel="000701B6" w:rsidRDefault="004D457A" w:rsidP="000701B6">
      <w:pPr>
        <w:spacing w:after="0" w:line="480" w:lineRule="auto"/>
        <w:contextualSpacing/>
        <w:jc w:val="both"/>
        <w:rPr>
          <w:del w:id="190" w:author="Alberto Arzac" w:date="2025-02-12T13:56:00Z"/>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A clear increase in correlations with summer temperatures is observed at the western sites (FIN, APA) from the late 1970s to the early 1990s, followed by a slight decrease. In contrast, the PUR, KHA, CHO sites show a general trend of decreasing sensitivity to temperature over time.</w:t>
      </w:r>
    </w:p>
    <w:p w14:paraId="61E48807" w14:textId="77777777" w:rsidR="000701B6" w:rsidRPr="0010148B" w:rsidRDefault="000701B6">
      <w:pPr>
        <w:spacing w:after="0" w:line="480" w:lineRule="auto"/>
        <w:contextualSpacing/>
        <w:jc w:val="both"/>
        <w:rPr>
          <w:ins w:id="191" w:author="Alberto Arzac" w:date="2025-02-12T13:56:00Z"/>
          <w:rFonts w:ascii="Times New Roman" w:eastAsia="Calibri" w:hAnsi="Times New Roman" w:cs="Times New Roman"/>
          <w:kern w:val="2"/>
          <w:sz w:val="24"/>
          <w:szCs w:val="24"/>
          <w:lang w:val="en-US"/>
          <w14:ligatures w14:val="standardContextual"/>
        </w:rPr>
        <w:pPrChange w:id="192" w:author="Alberto Arzac" w:date="2025-02-12T13:56:00Z">
          <w:pPr>
            <w:spacing w:after="0" w:line="480" w:lineRule="auto"/>
            <w:ind w:firstLine="709"/>
            <w:contextualSpacing/>
            <w:jc w:val="both"/>
          </w:pPr>
        </w:pPrChange>
      </w:pPr>
    </w:p>
    <w:p w14:paraId="2FE95B62" w14:textId="77777777"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3"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western sites (FIN, APA) show high positive correlations with summer temperatures, especially in July and during the long summer season (June-September).</w:t>
      </w:r>
    </w:p>
    <w:p w14:paraId="354F04A2" w14:textId="77777777" w:rsidR="000701B6" w:rsidRDefault="000701B6" w:rsidP="000701B6">
      <w:pPr>
        <w:spacing w:after="0" w:line="480" w:lineRule="auto"/>
        <w:contextualSpacing/>
        <w:jc w:val="both"/>
        <w:rPr>
          <w:ins w:id="194" w:author="Alberto Arzac" w:date="2025-02-12T13:56:00Z"/>
          <w:rFonts w:ascii="Times New Roman" w:eastAsia="Calibri" w:hAnsi="Times New Roman" w:cs="Times New Roman"/>
          <w:kern w:val="2"/>
          <w:sz w:val="24"/>
          <w:szCs w:val="24"/>
          <w:lang w:val="en-US"/>
          <w14:ligatures w14:val="standardContextual"/>
        </w:rPr>
      </w:pPr>
    </w:p>
    <w:p w14:paraId="266380B1" w14:textId="38CD414D"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5"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central sites (PUR, KHA) show moderate and also time-constant temperature responses, with a noticeable decrease in response strength (especially for the KHA site) in the late 1990s.</w:t>
      </w:r>
    </w:p>
    <w:p w14:paraId="728D3E05" w14:textId="77777777" w:rsidR="000701B6" w:rsidRDefault="000701B6" w:rsidP="000701B6">
      <w:pPr>
        <w:spacing w:after="0" w:line="480" w:lineRule="auto"/>
        <w:contextualSpacing/>
        <w:jc w:val="both"/>
        <w:rPr>
          <w:ins w:id="196" w:author="Alberto Arzac" w:date="2025-02-12T13:56:00Z"/>
          <w:rFonts w:ascii="Times New Roman" w:eastAsia="Calibri" w:hAnsi="Times New Roman" w:cs="Times New Roman"/>
          <w:kern w:val="2"/>
          <w:sz w:val="24"/>
          <w:szCs w:val="24"/>
          <w:lang w:val="en-US"/>
          <w14:ligatures w14:val="standardContextual"/>
        </w:rPr>
      </w:pPr>
    </w:p>
    <w:p w14:paraId="3B4E2D69" w14:textId="15D0490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7"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easternmost sites (CHO, BIL) showed different signals over time. For the CHO site, the temperature signal begins to decrease and becomes insignificant around 1980 for all summer months. In contrast, for the Bilibino site, the correlations shifted toward increasing response strength over time (around 1980), showing a higher response to all temperatures except July. The moving correlation analysis highlights the variations in climate sensitivity, indicating that the relationship between temperature and growth has been dynamic over recent decades. The results highlight regional differences in tree growth response to temperature and reveal shifts in climate sensitivity over time.</w:t>
      </w:r>
    </w:p>
    <w:p w14:paraId="427A52E2" w14:textId="2E9C3FF4" w:rsidR="000B5897" w:rsidRPr="0010148B" w:rsidRDefault="00AE29EB" w:rsidP="004D457A">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noProof/>
          <w:kern w:val="2"/>
          <w:sz w:val="24"/>
          <w:szCs w:val="24"/>
          <w:lang w:eastAsia="ru-RU"/>
          <w14:ligatures w14:val="standardContextual"/>
        </w:rPr>
        <w:drawing>
          <wp:inline distT="0" distB="0" distL="0" distR="0" wp14:anchorId="66E4A08A" wp14:editId="6474BBC7">
            <wp:extent cx="4455589" cy="3336603"/>
            <wp:effectExtent l="0" t="0" r="2540" b="0"/>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150" cy="3359489"/>
                    </a:xfrm>
                    <a:prstGeom prst="rect">
                      <a:avLst/>
                    </a:prstGeom>
                    <a:noFill/>
                  </pic:spPr>
                </pic:pic>
              </a:graphicData>
            </a:graphic>
          </wp:inline>
        </w:drawing>
      </w:r>
    </w:p>
    <w:p w14:paraId="4EE09605" w14:textId="0387033C" w:rsidR="005237B1" w:rsidRPr="0010148B" w:rsidRDefault="005237B1"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Figure 4.</w:t>
      </w:r>
      <w:r w:rsidRPr="0010148B">
        <w:rPr>
          <w:rFonts w:ascii="Times New Roman" w:eastAsia="Calibri" w:hAnsi="Times New Roman" w:cs="Times New Roman"/>
          <w:kern w:val="2"/>
          <w:sz w:val="24"/>
          <w:szCs w:val="24"/>
          <w:lang w:val="en-US"/>
          <w14:ligatures w14:val="standardContextual"/>
        </w:rPr>
        <w:t xml:space="preserve">  </w:t>
      </w:r>
      <w:r w:rsidR="003D1AF7" w:rsidRPr="0010148B">
        <w:rPr>
          <w:rFonts w:ascii="Times New Roman" w:eastAsia="Calibri" w:hAnsi="Times New Roman" w:cs="Times New Roman"/>
          <w:kern w:val="2"/>
          <w:sz w:val="24"/>
          <w:szCs w:val="24"/>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Pr="0010148B" w:rsidRDefault="003D1AF7"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71C151C7" w14:textId="6027BDBE" w:rsidR="000856CE" w:rsidRPr="000701B6" w:rsidRDefault="0062503D">
      <w:pPr>
        <w:spacing w:after="0" w:line="480" w:lineRule="auto"/>
        <w:contextualSpacing/>
        <w:rPr>
          <w:rFonts w:ascii="Times New Roman" w:eastAsia="Calibri" w:hAnsi="Times New Roman" w:cs="Times New Roman"/>
          <w:i/>
          <w:iCs/>
          <w:kern w:val="2"/>
          <w:sz w:val="24"/>
          <w:szCs w:val="24"/>
          <w:lang w:val="en-US"/>
          <w14:ligatures w14:val="standardContextual"/>
          <w:rPrChange w:id="198" w:author="Alberto Arzac" w:date="2025-02-12T13:56:00Z">
            <w:rPr>
              <w:rFonts w:ascii="Times New Roman" w:eastAsia="Calibri" w:hAnsi="Times New Roman" w:cs="Times New Roman"/>
              <w:b/>
              <w:bCs/>
              <w:kern w:val="2"/>
              <w:sz w:val="24"/>
              <w:szCs w:val="24"/>
              <w:lang w:val="en-US"/>
              <w14:ligatures w14:val="standardContextual"/>
            </w:rPr>
          </w:rPrChange>
        </w:rPr>
        <w:pPrChange w:id="199" w:author="Alberto Arzac" w:date="2025-02-12T13:56:00Z">
          <w:pPr>
            <w:spacing w:after="0" w:line="480" w:lineRule="auto"/>
            <w:ind w:firstLine="709"/>
            <w:contextualSpacing/>
          </w:pPr>
        </w:pPrChange>
      </w:pPr>
      <w:r w:rsidRPr="000701B6">
        <w:rPr>
          <w:rFonts w:ascii="Times New Roman" w:eastAsia="Calibri" w:hAnsi="Times New Roman" w:cs="Times New Roman"/>
          <w:i/>
          <w:iCs/>
          <w:kern w:val="2"/>
          <w:sz w:val="24"/>
          <w:szCs w:val="24"/>
          <w:lang w:val="en-US"/>
          <w14:ligatures w14:val="standardContextual"/>
          <w:rPrChange w:id="200" w:author="Alberto Arzac" w:date="2025-02-12T13:56:00Z">
            <w:rPr>
              <w:rFonts w:ascii="Times New Roman" w:eastAsia="Calibri" w:hAnsi="Times New Roman" w:cs="Times New Roman"/>
              <w:b/>
              <w:bCs/>
              <w:kern w:val="2"/>
              <w:sz w:val="24"/>
              <w:szCs w:val="24"/>
              <w:lang w:val="en-US"/>
              <w14:ligatures w14:val="standardContextual"/>
            </w:rPr>
          </w:rPrChange>
        </w:rPr>
        <w:t>3.3 Spatial stability of temperature signals</w:t>
      </w:r>
    </w:p>
    <w:p w14:paraId="57A0273F" w14:textId="77777777" w:rsidR="000701B6" w:rsidRDefault="000701B6" w:rsidP="000701B6">
      <w:pPr>
        <w:spacing w:after="0" w:line="480" w:lineRule="auto"/>
        <w:jc w:val="both"/>
        <w:rPr>
          <w:ins w:id="201" w:author="Alberto Arzac" w:date="2025-02-12T13:56:00Z"/>
          <w:rFonts w:ascii="Times New Roman" w:eastAsia="Calibri" w:hAnsi="Times New Roman" w:cs="Times New Roman"/>
          <w:kern w:val="2"/>
          <w:sz w:val="24"/>
          <w:szCs w:val="24"/>
          <w:lang w:val="en-US"/>
          <w14:ligatures w14:val="standardContextual"/>
        </w:rPr>
      </w:pPr>
    </w:p>
    <w:p w14:paraId="09150441" w14:textId="77777777" w:rsidR="000701B6" w:rsidRDefault="000701B6" w:rsidP="000701B6">
      <w:pPr>
        <w:spacing w:after="0" w:line="480" w:lineRule="auto"/>
        <w:jc w:val="both"/>
        <w:rPr>
          <w:ins w:id="202" w:author="Alberto Arzac" w:date="2025-02-12T13:56:00Z"/>
          <w:rFonts w:ascii="Times New Roman" w:eastAsia="Calibri" w:hAnsi="Times New Roman" w:cs="Times New Roman"/>
          <w:kern w:val="2"/>
          <w:sz w:val="24"/>
          <w:szCs w:val="24"/>
          <w:lang w:val="en-US"/>
          <w14:ligatures w14:val="standardContextual"/>
        </w:rPr>
      </w:pPr>
    </w:p>
    <w:p w14:paraId="16ACF6F7" w14:textId="070294D9"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3"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In Figure 5, the spatial stability of temperature signals for the western sites (FIN, APA) showed very weak correlations, especially in June. The strongest relationships are observed in July (r = 0.4) and the long summer period (JUN-SEP) (r = 0.4), suggesting an effect of accumulated summer heat on radial growth.</w:t>
      </w:r>
    </w:p>
    <w:p w14:paraId="68FD15DF" w14:textId="77777777" w:rsidR="000701B6" w:rsidRDefault="000701B6" w:rsidP="000701B6">
      <w:pPr>
        <w:spacing w:after="0" w:line="480" w:lineRule="auto"/>
        <w:jc w:val="both"/>
        <w:rPr>
          <w:ins w:id="204" w:author="Alberto Arzac" w:date="2025-02-12T13:56:00Z"/>
          <w:rFonts w:ascii="Times New Roman" w:eastAsia="Calibri" w:hAnsi="Times New Roman" w:cs="Times New Roman"/>
          <w:kern w:val="2"/>
          <w:sz w:val="24"/>
          <w:szCs w:val="24"/>
          <w:lang w:val="en-US"/>
          <w14:ligatures w14:val="standardContextual"/>
        </w:rPr>
      </w:pPr>
    </w:p>
    <w:p w14:paraId="78D02BA9" w14:textId="20293C5A"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5"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The central sites (PUR, KHA) show strong and spatially extensive correlations, especially for the aggregated temperatures of June–July (r = 0.6 and 0.5, respectively). These sites also have high correlations (r = 0.5) with the temperatures of individual months: June for PUR and July for KHA.</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PUR shows the most pronounced response of high positive correlation compared to the other sites.</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Compared to the neighboring site, KHA shows a more localized, but still significant correlation, emphasizing the strong temperature sensitivity of</w:t>
      </w:r>
      <w:r w:rsidRPr="0010148B">
        <w:rPr>
          <w:rFonts w:ascii="Times New Roman" w:eastAsia="Calibri" w:hAnsi="Times New Roman" w:cs="Times New Roman"/>
          <w:i/>
          <w:iCs/>
          <w:kern w:val="2"/>
          <w:sz w:val="24"/>
          <w:szCs w:val="24"/>
          <w:lang w:val="en-US"/>
          <w14:ligatures w14:val="standardContextual"/>
        </w:rPr>
        <w:t xml:space="preserve"> L. gmelinii.</w:t>
      </w:r>
    </w:p>
    <w:p w14:paraId="194AFD5A" w14:textId="77777777" w:rsidR="000701B6" w:rsidRDefault="000701B6" w:rsidP="000701B6">
      <w:pPr>
        <w:spacing w:after="0" w:line="480" w:lineRule="auto"/>
        <w:jc w:val="both"/>
        <w:rPr>
          <w:ins w:id="206" w:author="Alberto Arzac" w:date="2025-02-12T13:56:00Z"/>
          <w:rFonts w:ascii="Times New Roman" w:eastAsia="Calibri" w:hAnsi="Times New Roman" w:cs="Times New Roman"/>
          <w:kern w:val="2"/>
          <w:sz w:val="24"/>
          <w:szCs w:val="24"/>
          <w:lang w:val="en-US"/>
          <w14:ligatures w14:val="standardContextual"/>
        </w:rPr>
      </w:pPr>
    </w:p>
    <w:p w14:paraId="37E60376" w14:textId="53FFD995" w:rsidR="00DE7E1B"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7"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CHO and BIL show generally weaker and more spatially restricted temperature signals compared to the central and western regions. The highest correlations are observed in June–July (r = 0.3) and June–September (r = 0.3), suggesting that prolonged summer temperatures play a more important role in these less favourable conditions.</w:t>
      </w:r>
    </w:p>
    <w:p w14:paraId="2BFD7DF4" w14:textId="3DC88669" w:rsidR="006D66E1" w:rsidRDefault="006D66E1">
      <w:pPr>
        <w:rPr>
          <w:ins w:id="208" w:author="Кристина" w:date="2025-02-19T15:11:00Z"/>
          <w:rFonts w:ascii="Times New Roman" w:eastAsia="Calibri" w:hAnsi="Times New Roman" w:cs="Times New Roman"/>
          <w:kern w:val="2"/>
          <w:sz w:val="24"/>
          <w:szCs w:val="24"/>
          <w:lang w:val="en-US"/>
          <w14:ligatures w14:val="standardContextual"/>
        </w:rPr>
      </w:pPr>
      <w:ins w:id="209" w:author="Кристина" w:date="2025-02-19T15:11:00Z">
        <w:r>
          <w:rPr>
            <w:rFonts w:ascii="Times New Roman" w:eastAsia="Calibri" w:hAnsi="Times New Roman" w:cs="Times New Roman"/>
            <w:kern w:val="2"/>
            <w:sz w:val="24"/>
            <w:szCs w:val="24"/>
            <w:lang w:val="en-US"/>
            <w14:ligatures w14:val="standardContextual"/>
          </w:rPr>
          <w:br w:type="page"/>
        </w:r>
      </w:ins>
    </w:p>
    <w:p w14:paraId="50D94BC7" w14:textId="497AE968" w:rsidR="00092A3A" w:rsidRPr="0010148B" w:rsidRDefault="006D66E1" w:rsidP="00411DAF">
      <w:pPr>
        <w:spacing w:after="0" w:line="480" w:lineRule="auto"/>
        <w:ind w:firstLine="709"/>
        <w:jc w:val="both"/>
        <w:rPr>
          <w:rFonts w:ascii="Times New Roman" w:eastAsia="Calibri" w:hAnsi="Times New Roman" w:cs="Times New Roman"/>
          <w:kern w:val="2"/>
          <w:sz w:val="24"/>
          <w:szCs w:val="24"/>
          <w:lang w:val="en-US"/>
          <w14:ligatures w14:val="standardContextual"/>
        </w:rPr>
      </w:pPr>
      <w:ins w:id="210" w:author="Кристина" w:date="2025-02-19T15:12:00Z">
        <w:r w:rsidRPr="006D66E1">
          <w:lastRenderedPageBreak/>
          <w:drawing>
            <wp:inline distT="0" distB="0" distL="0" distR="0" wp14:anchorId="16FA93BB" wp14:editId="486B7648">
              <wp:extent cx="5940425" cy="3257354"/>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257354"/>
                      </a:xfrm>
                      <a:prstGeom prst="rect">
                        <a:avLst/>
                      </a:prstGeom>
                      <a:noFill/>
                      <a:ln>
                        <a:noFill/>
                      </a:ln>
                    </pic:spPr>
                  </pic:pic>
                </a:graphicData>
              </a:graphic>
            </wp:inline>
          </w:drawing>
        </w:r>
      </w:ins>
      <w:bookmarkStart w:id="211" w:name="_GoBack"/>
      <w:bookmarkEnd w:id="211"/>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2016"/>
        <w:gridCol w:w="2255"/>
        <w:gridCol w:w="2227"/>
        <w:gridCol w:w="2059"/>
      </w:tblGrid>
      <w:tr w:rsidR="006D66E1" w:rsidRPr="0010148B" w14:paraId="561699CF" w14:textId="77777777" w:rsidTr="00FA69C8">
        <w:tc>
          <w:tcPr>
            <w:tcW w:w="803" w:type="dxa"/>
          </w:tcPr>
          <w:p w14:paraId="5AB9AF77" w14:textId="77777777" w:rsidR="000E02FA" w:rsidRPr="0010148B" w:rsidRDefault="000E02FA" w:rsidP="000E02FA">
            <w:pPr>
              <w:rPr>
                <w:rFonts w:ascii="Times New Roman" w:eastAsia="Calibri" w:hAnsi="Times New Roman" w:cs="Times New Roman"/>
                <w:sz w:val="24"/>
                <w:szCs w:val="24"/>
                <w:lang w:val="en-US"/>
              </w:rPr>
            </w:pPr>
          </w:p>
        </w:tc>
        <w:tc>
          <w:tcPr>
            <w:tcW w:w="1955" w:type="dxa"/>
          </w:tcPr>
          <w:p w14:paraId="208D418C"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w:t>
            </w:r>
          </w:p>
        </w:tc>
        <w:tc>
          <w:tcPr>
            <w:tcW w:w="2273" w:type="dxa"/>
          </w:tcPr>
          <w:p w14:paraId="66185F1D"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JUL</w:t>
            </w:r>
          </w:p>
        </w:tc>
        <w:tc>
          <w:tcPr>
            <w:tcW w:w="2244" w:type="dxa"/>
          </w:tcPr>
          <w:p w14:paraId="5005D1C5"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 JUL</w:t>
            </w:r>
          </w:p>
        </w:tc>
        <w:tc>
          <w:tcPr>
            <w:tcW w:w="2070" w:type="dxa"/>
          </w:tcPr>
          <w:p w14:paraId="0A4D6489"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JUN-SEP</w:t>
            </w:r>
          </w:p>
        </w:tc>
      </w:tr>
      <w:tr w:rsidR="006D66E1" w:rsidRPr="0010148B" w14:paraId="40DC54F0" w14:textId="77777777" w:rsidTr="00FA69C8">
        <w:tc>
          <w:tcPr>
            <w:tcW w:w="803" w:type="dxa"/>
          </w:tcPr>
          <w:p w14:paraId="3C178353"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FIN</w:t>
            </w:r>
          </w:p>
        </w:tc>
        <w:tc>
          <w:tcPr>
            <w:tcW w:w="1955" w:type="dxa"/>
          </w:tcPr>
          <w:p w14:paraId="6D15DAEB" w14:textId="1E3310B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Pr="0010148B" w:rsidRDefault="005F091B"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 xml:space="preserve"> </w:t>
            </w:r>
            <w:r w:rsidRPr="0010148B">
              <w:rPr>
                <w:noProof/>
                <w:sz w:val="24"/>
                <w:szCs w:val="24"/>
              </w:rPr>
              <w:t xml:space="preserve"> </w:t>
            </w:r>
            <w:r w:rsidRPr="0010148B">
              <w:rPr>
                <w:noProof/>
                <w:sz w:val="24"/>
                <w:szCs w:val="24"/>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Pr="0010148B"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213DA9B" wp14:editId="7C49C479">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3356" cy="708660"/>
                          </a:xfrm>
                          <a:prstGeom prst="rect">
                            <a:avLst/>
                          </a:prstGeom>
                        </pic:spPr>
                      </pic:pic>
                    </a:graphicData>
                  </a:graphic>
                </wp:inline>
              </w:drawing>
            </w:r>
          </w:p>
        </w:tc>
      </w:tr>
      <w:tr w:rsidR="006D66E1" w:rsidRPr="00C82D97" w14:paraId="72718021" w14:textId="77777777" w:rsidTr="00FA69C8">
        <w:tc>
          <w:tcPr>
            <w:tcW w:w="803" w:type="dxa"/>
          </w:tcPr>
          <w:p w14:paraId="5FB356D3"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APA</w:t>
            </w:r>
          </w:p>
        </w:tc>
        <w:tc>
          <w:tcPr>
            <w:tcW w:w="1955" w:type="dxa"/>
          </w:tcPr>
          <w:p w14:paraId="7E16BC1C" w14:textId="21A82E05" w:rsidR="000E02FA" w:rsidRPr="00C82D97"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4433" cy="733047"/>
                          </a:xfrm>
                          <a:prstGeom prst="rect">
                            <a:avLst/>
                          </a:prstGeom>
                        </pic:spPr>
                      </pic:pic>
                    </a:graphicData>
                  </a:graphic>
                </wp:inline>
              </w:drawing>
            </w:r>
          </w:p>
        </w:tc>
      </w:tr>
      <w:tr w:rsidR="006D66E1" w:rsidRPr="00C82D97" w14:paraId="31A76684" w14:textId="77777777" w:rsidTr="00FA69C8">
        <w:tc>
          <w:tcPr>
            <w:tcW w:w="803" w:type="dxa"/>
          </w:tcPr>
          <w:p w14:paraId="074D59D8"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PUR</w:t>
            </w:r>
          </w:p>
        </w:tc>
        <w:tc>
          <w:tcPr>
            <w:tcW w:w="1955" w:type="dxa"/>
          </w:tcPr>
          <w:p w14:paraId="3D7C5DA7" w14:textId="336B2EB0"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88881" cy="847528"/>
                          </a:xfrm>
                          <a:prstGeom prst="rect">
                            <a:avLst/>
                          </a:prstGeom>
                        </pic:spPr>
                      </pic:pic>
                    </a:graphicData>
                  </a:graphic>
                </wp:inline>
              </w:drawing>
            </w:r>
          </w:p>
        </w:tc>
      </w:tr>
      <w:tr w:rsidR="006D66E1" w:rsidRPr="00C82D97" w14:paraId="3CC4D76D" w14:textId="77777777" w:rsidTr="00FA69C8">
        <w:tc>
          <w:tcPr>
            <w:tcW w:w="803" w:type="dxa"/>
          </w:tcPr>
          <w:p w14:paraId="7E1492A4"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KHA</w:t>
            </w:r>
          </w:p>
        </w:tc>
        <w:tc>
          <w:tcPr>
            <w:tcW w:w="1955" w:type="dxa"/>
          </w:tcPr>
          <w:p w14:paraId="764AA2B9" w14:textId="3BDAE274"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06602" cy="656290"/>
                          </a:xfrm>
                          <a:prstGeom prst="rect">
                            <a:avLst/>
                          </a:prstGeom>
                        </pic:spPr>
                      </pic:pic>
                    </a:graphicData>
                  </a:graphic>
                </wp:inline>
              </w:drawing>
            </w:r>
          </w:p>
        </w:tc>
      </w:tr>
      <w:tr w:rsidR="006D66E1" w:rsidRPr="00C82D97" w14:paraId="33387E8C" w14:textId="77777777" w:rsidTr="00FA69C8">
        <w:tc>
          <w:tcPr>
            <w:tcW w:w="803" w:type="dxa"/>
          </w:tcPr>
          <w:p w14:paraId="66894E8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CHO</w:t>
            </w:r>
          </w:p>
        </w:tc>
        <w:tc>
          <w:tcPr>
            <w:tcW w:w="1955" w:type="dxa"/>
          </w:tcPr>
          <w:p w14:paraId="3C97953F" w14:textId="1DF6EFE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7767" cy="641726"/>
                          </a:xfrm>
                          <a:prstGeom prst="rect">
                            <a:avLst/>
                          </a:prstGeom>
                        </pic:spPr>
                      </pic:pic>
                    </a:graphicData>
                  </a:graphic>
                </wp:inline>
              </w:drawing>
            </w:r>
          </w:p>
        </w:tc>
      </w:tr>
      <w:tr w:rsidR="006D66E1" w:rsidRPr="00C82D97" w14:paraId="42AEFDEF" w14:textId="77777777" w:rsidTr="00FA69C8">
        <w:tc>
          <w:tcPr>
            <w:tcW w:w="803" w:type="dxa"/>
          </w:tcPr>
          <w:p w14:paraId="195B95A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BIL</w:t>
            </w:r>
          </w:p>
        </w:tc>
        <w:tc>
          <w:tcPr>
            <w:tcW w:w="1955" w:type="dxa"/>
          </w:tcPr>
          <w:p w14:paraId="6989FF5D" w14:textId="1749E10E"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8629" cy="582860"/>
                          </a:xfrm>
                          <a:prstGeom prst="rect">
                            <a:avLst/>
                          </a:prstGeom>
                        </pic:spPr>
                      </pic:pic>
                    </a:graphicData>
                  </a:graphic>
                </wp:inline>
              </w:drawing>
            </w:r>
          </w:p>
        </w:tc>
      </w:tr>
    </w:tbl>
    <w:p w14:paraId="5BDE5C5F" w14:textId="27466FA0" w:rsidR="000C01A1" w:rsidRPr="00C82D97" w:rsidRDefault="000C01A1" w:rsidP="00C11FFE">
      <w:pPr>
        <w:rPr>
          <w:rFonts w:ascii="Times New Roman" w:eastAsia="Calibri" w:hAnsi="Times New Roman" w:cs="Times New Roman"/>
          <w:b/>
          <w:bCs/>
          <w:kern w:val="2"/>
          <w:sz w:val="24"/>
          <w:szCs w:val="24"/>
          <w:lang w:val="en-US"/>
          <w14:ligatures w14:val="standardContextual"/>
        </w:rPr>
      </w:pPr>
    </w:p>
    <w:p w14:paraId="5435143B" w14:textId="04C0242F" w:rsidR="000E1CCC" w:rsidRPr="00C82D97" w:rsidRDefault="000E1CCC" w:rsidP="000E1CCC">
      <w:pPr>
        <w:jc w:val="center"/>
        <w:rPr>
          <w:rFonts w:ascii="Times New Roman" w:eastAsia="Calibri" w:hAnsi="Times New Roman" w:cs="Times New Roman"/>
          <w:b/>
          <w:bCs/>
          <w:kern w:val="2"/>
          <w:sz w:val="24"/>
          <w:szCs w:val="24"/>
          <w:lang w:val="en-US"/>
          <w14:ligatures w14:val="standardContextual"/>
        </w:rPr>
      </w:pPr>
      <w:r w:rsidRPr="00C82D97">
        <w:rPr>
          <w:noProof/>
          <w:sz w:val="24"/>
          <w:szCs w:val="24"/>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8917" cy="196724"/>
                    </a:xfrm>
                    <a:prstGeom prst="rect">
                      <a:avLst/>
                    </a:prstGeom>
                  </pic:spPr>
                </pic:pic>
              </a:graphicData>
            </a:graphic>
          </wp:inline>
        </w:drawing>
      </w:r>
    </w:p>
    <w:p w14:paraId="21195A07" w14:textId="52F7CEFF" w:rsidR="00573BF7" w:rsidRPr="00C82D97" w:rsidRDefault="000C01A1" w:rsidP="000E1CCC">
      <w:pPr>
        <w:spacing w:after="0" w:line="480" w:lineRule="auto"/>
        <w:rPr>
          <w:rFonts w:ascii="Times New Roman" w:eastAsia="Calibri" w:hAnsi="Times New Roman" w:cs="Times New Roman"/>
          <w:kern w:val="2"/>
          <w:sz w:val="24"/>
          <w:szCs w:val="24"/>
          <w:lang w:val="en-US"/>
          <w14:ligatures w14:val="standardContextual"/>
        </w:rPr>
      </w:pPr>
      <w:commentRangeStart w:id="212"/>
      <w:r w:rsidRPr="00C82D97">
        <w:rPr>
          <w:rFonts w:ascii="Times New Roman" w:eastAsia="Calibri" w:hAnsi="Times New Roman" w:cs="Times New Roman"/>
          <w:b/>
          <w:bCs/>
          <w:kern w:val="2"/>
          <w:sz w:val="24"/>
          <w:szCs w:val="24"/>
          <w:lang w:val="en-US"/>
          <w14:ligatures w14:val="standardContextual"/>
        </w:rPr>
        <w:lastRenderedPageBreak/>
        <w:t>Figure 5.</w:t>
      </w:r>
      <w:r w:rsidRPr="00C82D97">
        <w:rPr>
          <w:rFonts w:ascii="Times New Roman" w:eastAsia="Calibri" w:hAnsi="Times New Roman" w:cs="Times New Roman"/>
          <w:kern w:val="2"/>
          <w:sz w:val="24"/>
          <w:szCs w:val="24"/>
          <w:lang w:val="en-US"/>
          <w14:ligatures w14:val="standardContextual"/>
        </w:rPr>
        <w:t xml:space="preserve">  </w:t>
      </w:r>
      <w:commentRangeEnd w:id="212"/>
      <w:r w:rsidR="00951C82">
        <w:rPr>
          <w:rStyle w:val="a4"/>
        </w:rPr>
        <w:commentReference w:id="212"/>
      </w:r>
      <w:r w:rsidRPr="00C82D97">
        <w:rPr>
          <w:rFonts w:ascii="Times New Roman" w:eastAsia="Calibri" w:hAnsi="Times New Roman" w:cs="Times New Roman"/>
          <w:kern w:val="2"/>
          <w:sz w:val="24"/>
          <w:szCs w:val="24"/>
          <w:lang w:val="en-US"/>
          <w14:ligatures w14:val="standardContextual"/>
        </w:rPr>
        <w:t>Spatial field correlations between June, July, June–July and June–September mean temperatures (Berkeley 1°) and tree-ring widths for the period 1966–2001. Black dots indicate the locations of sampling sites.</w:t>
      </w:r>
    </w:p>
    <w:p w14:paraId="00B47204" w14:textId="63421F99" w:rsidR="00B63765" w:rsidRPr="00C82D97" w:rsidRDefault="00B63765" w:rsidP="000E1CCC">
      <w:pPr>
        <w:spacing w:after="0" w:line="480" w:lineRule="auto"/>
        <w:rPr>
          <w:rFonts w:ascii="Times New Roman" w:eastAsia="Calibri" w:hAnsi="Times New Roman" w:cs="Times New Roman"/>
          <w:kern w:val="2"/>
          <w:sz w:val="24"/>
          <w:szCs w:val="24"/>
          <w:lang w:val="en-US"/>
          <w14:ligatures w14:val="standardContextual"/>
        </w:rPr>
      </w:pPr>
    </w:p>
    <w:p w14:paraId="210D94E6" w14:textId="1C63F551" w:rsidR="00814DB3" w:rsidRPr="00C82D97" w:rsidRDefault="00814DB3"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highlight w:val="yellow"/>
          <w:lang w:val="en-US"/>
          <w14:ligatures w14:val="standardContextual"/>
        </w:rPr>
        <w:t>snow depth ?</w:t>
      </w:r>
    </w:p>
    <w:p w14:paraId="667B7F68" w14:textId="2165F632"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standart chr</w:t>
      </w:r>
    </w:p>
    <w:p w14:paraId="468403F5" w14:textId="36B4670A" w:rsidR="001775CA" w:rsidRPr="00C82D97" w:rsidRDefault="001775CA" w:rsidP="00814DB3">
      <w:pPr>
        <w:spacing w:after="0" w:line="480" w:lineRule="auto"/>
        <w:contextualSpacing/>
        <w:jc w:val="both"/>
        <w:rPr>
          <w:rFonts w:ascii="Times New Roman" w:eastAsia="Calibri" w:hAnsi="Times New Roman" w:cs="Times New Roman"/>
          <w:kern w:val="2"/>
          <w:sz w:val="24"/>
          <w:szCs w:val="24"/>
          <w14:ligatures w14:val="standardContextual"/>
        </w:rPr>
      </w:pPr>
      <w:r w:rsidRPr="00C82D97">
        <w:rPr>
          <w:noProof/>
          <w:sz w:val="24"/>
          <w:szCs w:val="24"/>
          <w:lang w:eastAsia="ru-RU"/>
        </w:rPr>
        <w:drawing>
          <wp:inline distT="0" distB="0" distL="0" distR="0" wp14:anchorId="35684105" wp14:editId="23AE7167">
            <wp:extent cx="3249780" cy="2492829"/>
            <wp:effectExtent l="0" t="0" r="8255" b="3175"/>
            <wp:docPr id="1104858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8631" name=""/>
                    <pic:cNvPicPr/>
                  </pic:nvPicPr>
                  <pic:blipFill>
                    <a:blip r:embed="rId51"/>
                    <a:stretch>
                      <a:fillRect/>
                    </a:stretch>
                  </pic:blipFill>
                  <pic:spPr>
                    <a:xfrm>
                      <a:off x="0" y="0"/>
                      <a:ext cx="3272912" cy="2510573"/>
                    </a:xfrm>
                    <a:prstGeom prst="rect">
                      <a:avLst/>
                    </a:prstGeom>
                  </pic:spPr>
                </pic:pic>
              </a:graphicData>
            </a:graphic>
          </wp:inline>
        </w:drawing>
      </w:r>
    </w:p>
    <w:p w14:paraId="6909E35F" w14:textId="0198D33A"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Residual chr</w:t>
      </w:r>
    </w:p>
    <w:p w14:paraId="0C97E338" w14:textId="77777777" w:rsidR="00FB1357" w:rsidRPr="00C82D97" w:rsidRDefault="007B3FFA" w:rsidP="00FB1357">
      <w:pPr>
        <w:spacing w:after="0" w:line="480" w:lineRule="auto"/>
        <w:rPr>
          <w:rFonts w:ascii="Times New Roman" w:eastAsia="Calibri" w:hAnsi="Times New Roman" w:cs="Times New Roman"/>
          <w:b/>
          <w:bCs/>
          <w:kern w:val="2"/>
          <w:sz w:val="24"/>
          <w:szCs w:val="24"/>
          <w14:ligatures w14:val="standardContextual"/>
        </w:rPr>
      </w:pPr>
      <w:r w:rsidRPr="00C82D97">
        <w:rPr>
          <w:noProof/>
          <w:sz w:val="24"/>
          <w:szCs w:val="24"/>
          <w:lang w:eastAsia="ru-RU"/>
        </w:rPr>
        <w:drawing>
          <wp:inline distT="0" distB="0" distL="0" distR="0" wp14:anchorId="6E354089" wp14:editId="5D589D75">
            <wp:extent cx="3344090" cy="240574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5737" cy="2507644"/>
                    </a:xfrm>
                    <a:prstGeom prst="rect">
                      <a:avLst/>
                    </a:prstGeom>
                  </pic:spPr>
                </pic:pic>
              </a:graphicData>
            </a:graphic>
          </wp:inline>
        </w:drawing>
      </w:r>
    </w:p>
    <w:p w14:paraId="1582B898"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70F264CD"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19C88EEC" w14:textId="77777777" w:rsidR="00FB1357" w:rsidRPr="00C82D97" w:rsidRDefault="00FB1357">
      <w:pPr>
        <w:rPr>
          <w:rFonts w:ascii="Times New Roman" w:eastAsia="Calibri" w:hAnsi="Times New Roman" w:cs="Times New Roman"/>
          <w:b/>
          <w:bCs/>
          <w:kern w:val="2"/>
          <w:sz w:val="24"/>
          <w:szCs w:val="24"/>
          <w14:ligatures w14:val="standardContextual"/>
        </w:rPr>
      </w:pPr>
      <w:r w:rsidRPr="00C82D97">
        <w:rPr>
          <w:rFonts w:ascii="Times New Roman" w:eastAsia="Calibri" w:hAnsi="Times New Roman" w:cs="Times New Roman"/>
          <w:b/>
          <w:bCs/>
          <w:kern w:val="2"/>
          <w:sz w:val="24"/>
          <w:szCs w:val="24"/>
          <w14:ligatures w14:val="standardContextual"/>
        </w:rPr>
        <w:br w:type="page"/>
      </w:r>
    </w:p>
    <w:p w14:paraId="648B1FAC" w14:textId="09B5AD5D" w:rsidR="00D76D95" w:rsidRPr="00C82D97" w:rsidRDefault="0021103C" w:rsidP="00FB1357">
      <w:pPr>
        <w:spacing w:after="0" w:line="480" w:lineRule="auto"/>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Discussion</w:t>
      </w:r>
    </w:p>
    <w:p w14:paraId="4CF61D8F" w14:textId="73446FD8" w:rsidR="000701B6" w:rsidRDefault="00951C82" w:rsidP="000701B6">
      <w:pPr>
        <w:spacing w:after="0" w:line="480" w:lineRule="auto"/>
        <w:contextualSpacing/>
        <w:jc w:val="both"/>
        <w:rPr>
          <w:ins w:id="213" w:author="Alberto Arzac" w:date="2025-02-13T15:07:00Z"/>
          <w:rFonts w:ascii="Times New Roman" w:hAnsi="Times New Roman" w:cs="Times New Roman"/>
          <w:sz w:val="24"/>
          <w:szCs w:val="24"/>
          <w:lang w:val="en-US"/>
        </w:rPr>
      </w:pPr>
      <w:ins w:id="214" w:author="Alberto Arzac" w:date="2025-02-13T15:07:00Z">
        <w:r>
          <w:rPr>
            <w:rFonts w:ascii="Times New Roman" w:hAnsi="Times New Roman" w:cs="Times New Roman"/>
            <w:sz w:val="24"/>
            <w:szCs w:val="24"/>
            <w:lang w:val="en-US"/>
          </w:rPr>
          <w:t>Here you should provide a first paragraph summarizing your results.</w:t>
        </w:r>
      </w:ins>
    </w:p>
    <w:p w14:paraId="48461054" w14:textId="77777777" w:rsidR="00951C82" w:rsidRDefault="00951C82" w:rsidP="000701B6">
      <w:pPr>
        <w:spacing w:after="0" w:line="480" w:lineRule="auto"/>
        <w:contextualSpacing/>
        <w:jc w:val="both"/>
        <w:rPr>
          <w:ins w:id="215" w:author="Alberto Arzac" w:date="2025-02-13T15:08:00Z"/>
          <w:rFonts w:ascii="Times New Roman" w:hAnsi="Times New Roman" w:cs="Times New Roman"/>
          <w:sz w:val="24"/>
          <w:szCs w:val="24"/>
          <w:lang w:val="en-US"/>
        </w:rPr>
      </w:pPr>
    </w:p>
    <w:p w14:paraId="24ED2D50" w14:textId="41F3FD37" w:rsidR="00951C82" w:rsidRDefault="00951C82" w:rsidP="000701B6">
      <w:pPr>
        <w:spacing w:after="0" w:line="480" w:lineRule="auto"/>
        <w:contextualSpacing/>
        <w:jc w:val="both"/>
        <w:rPr>
          <w:ins w:id="216" w:author="Alberto Arzac" w:date="2025-02-13T15:08:00Z"/>
          <w:rFonts w:ascii="Times New Roman" w:hAnsi="Times New Roman" w:cs="Times New Roman"/>
          <w:sz w:val="24"/>
          <w:szCs w:val="24"/>
          <w:lang w:val="en-US"/>
        </w:rPr>
      </w:pPr>
      <w:ins w:id="217" w:author="Alberto Arzac" w:date="2025-02-13T15:07:00Z">
        <w:r>
          <w:rPr>
            <w:rFonts w:ascii="Times New Roman" w:hAnsi="Times New Roman" w:cs="Times New Roman"/>
            <w:sz w:val="24"/>
            <w:szCs w:val="24"/>
            <w:lang w:val="en-US"/>
          </w:rPr>
          <w:t xml:space="preserve">Then you can discuss the temperature and precipitation </w:t>
        </w:r>
      </w:ins>
      <w:ins w:id="218" w:author="Alberto Arzac" w:date="2025-02-13T15:08:00Z">
        <w:r>
          <w:rPr>
            <w:rFonts w:ascii="Times New Roman" w:hAnsi="Times New Roman" w:cs="Times New Roman"/>
            <w:sz w:val="24"/>
            <w:szCs w:val="24"/>
            <w:lang w:val="en-US"/>
          </w:rPr>
          <w:t>responses, first monthly and then daily. Why sites respond at different timing, why some are more sensitive than others.</w:t>
        </w:r>
      </w:ins>
    </w:p>
    <w:p w14:paraId="49799EAC" w14:textId="77777777" w:rsidR="00951C82" w:rsidRDefault="00951C82" w:rsidP="000701B6">
      <w:pPr>
        <w:spacing w:after="0" w:line="480" w:lineRule="auto"/>
        <w:contextualSpacing/>
        <w:jc w:val="both"/>
        <w:rPr>
          <w:ins w:id="219" w:author="Alberto Arzac" w:date="2025-02-13T15:08:00Z"/>
          <w:rFonts w:ascii="Times New Roman" w:hAnsi="Times New Roman" w:cs="Times New Roman"/>
          <w:sz w:val="24"/>
          <w:szCs w:val="24"/>
          <w:lang w:val="en-US"/>
        </w:rPr>
      </w:pPr>
    </w:p>
    <w:p w14:paraId="5FF911DC" w14:textId="52C20013" w:rsidR="00951C82" w:rsidRDefault="00951C82" w:rsidP="000701B6">
      <w:pPr>
        <w:spacing w:after="0" w:line="480" w:lineRule="auto"/>
        <w:contextualSpacing/>
        <w:jc w:val="both"/>
        <w:rPr>
          <w:ins w:id="220" w:author="Alberto Arzac" w:date="2025-02-13T15:09:00Z"/>
          <w:rFonts w:ascii="Times New Roman" w:hAnsi="Times New Roman" w:cs="Times New Roman"/>
          <w:sz w:val="24"/>
          <w:szCs w:val="24"/>
          <w:lang w:val="en-US"/>
        </w:rPr>
      </w:pPr>
      <w:ins w:id="221" w:author="Alberto Arzac" w:date="2025-02-13T15:08:00Z">
        <w:r>
          <w:rPr>
            <w:rFonts w:ascii="Times New Roman" w:hAnsi="Times New Roman" w:cs="Times New Roman"/>
            <w:sz w:val="24"/>
            <w:szCs w:val="24"/>
            <w:lang w:val="en-US"/>
          </w:rPr>
          <w:t>Then you should discuss the moving correlations, why the signals are so inestable, why some</w:t>
        </w:r>
      </w:ins>
      <w:ins w:id="222" w:author="Alberto Arzac" w:date="2025-02-13T15:09:00Z">
        <w:r>
          <w:rPr>
            <w:rFonts w:ascii="Times New Roman" w:hAnsi="Times New Roman" w:cs="Times New Roman"/>
            <w:sz w:val="24"/>
            <w:szCs w:val="24"/>
            <w:lang w:val="en-US"/>
          </w:rPr>
          <w:t xml:space="preserve"> sites show increasing sensitivity despite of the warming trends.</w:t>
        </w:r>
      </w:ins>
    </w:p>
    <w:p w14:paraId="624C8EC9" w14:textId="6A2B2494" w:rsidR="00951C82" w:rsidRDefault="00951C82" w:rsidP="000701B6">
      <w:pPr>
        <w:spacing w:after="0" w:line="480" w:lineRule="auto"/>
        <w:contextualSpacing/>
        <w:jc w:val="both"/>
        <w:rPr>
          <w:ins w:id="223" w:author="Alberto Arzac" w:date="2025-02-12T13:56:00Z"/>
          <w:rFonts w:ascii="Times New Roman" w:hAnsi="Times New Roman" w:cs="Times New Roman"/>
          <w:sz w:val="24"/>
          <w:szCs w:val="24"/>
          <w:lang w:val="en-US"/>
        </w:rPr>
      </w:pPr>
    </w:p>
    <w:p w14:paraId="50733103" w14:textId="77777777" w:rsidR="00951C82" w:rsidRDefault="00951C82">
      <w:pPr>
        <w:spacing w:after="0" w:line="480" w:lineRule="auto"/>
        <w:contextualSpacing/>
        <w:jc w:val="both"/>
        <w:rPr>
          <w:ins w:id="224" w:author="Alberto Arzac" w:date="2025-02-13T15:07:00Z"/>
          <w:rFonts w:ascii="Times New Roman" w:hAnsi="Times New Roman" w:cs="Times New Roman"/>
          <w:sz w:val="24"/>
          <w:szCs w:val="24"/>
          <w:lang w:val="en-US"/>
        </w:rPr>
      </w:pPr>
    </w:p>
    <w:p w14:paraId="3F7DA31E" w14:textId="77777777" w:rsidR="00951C82" w:rsidRDefault="00951C82">
      <w:pPr>
        <w:spacing w:after="0" w:line="480" w:lineRule="auto"/>
        <w:contextualSpacing/>
        <w:jc w:val="both"/>
        <w:rPr>
          <w:ins w:id="225" w:author="Alberto Arzac" w:date="2025-02-13T15:07:00Z"/>
          <w:rFonts w:ascii="Times New Roman" w:hAnsi="Times New Roman" w:cs="Times New Roman"/>
          <w:sz w:val="24"/>
          <w:szCs w:val="24"/>
          <w:lang w:val="en-US"/>
        </w:rPr>
      </w:pPr>
    </w:p>
    <w:p w14:paraId="06F5990C" w14:textId="77777777" w:rsidR="00951C82" w:rsidRDefault="00951C82">
      <w:pPr>
        <w:spacing w:after="0" w:line="480" w:lineRule="auto"/>
        <w:contextualSpacing/>
        <w:jc w:val="both"/>
        <w:rPr>
          <w:ins w:id="226" w:author="Alberto Arzac" w:date="2025-02-13T15:07:00Z"/>
          <w:rFonts w:ascii="Times New Roman" w:hAnsi="Times New Roman" w:cs="Times New Roman"/>
          <w:sz w:val="24"/>
          <w:szCs w:val="24"/>
          <w:lang w:val="en-US"/>
        </w:rPr>
      </w:pPr>
    </w:p>
    <w:p w14:paraId="28E6B327" w14:textId="065BB32E" w:rsidR="00481BA7" w:rsidRPr="00C82D97" w:rsidRDefault="00481BA7">
      <w:pPr>
        <w:spacing w:after="0" w:line="480" w:lineRule="auto"/>
        <w:contextualSpacing/>
        <w:jc w:val="both"/>
        <w:rPr>
          <w:rFonts w:ascii="Times New Roman" w:hAnsi="Times New Roman" w:cs="Times New Roman"/>
          <w:sz w:val="24"/>
          <w:szCs w:val="24"/>
          <w:lang w:val="en-US"/>
        </w:rPr>
        <w:pPrChange w:id="227"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western areas (FIN, APA), where permafrost is either absent or fragmentary (island-like), July temperatures have a more significant effect on tree growth. Here, the growing season begins later, and the peak of active growth of the annual ring occurs in mid-summer. Increased precipitation compared to more eastern areas and a greater thickness of the active soil layer also increase the availability of moisture and nutrients. In the central (PUR, KHA) and eastern (CHO, BIL) areas with a harsher climate and continuous permafrost, June is the most significant, which can be explained by the earlier onset of growth upon reaching the temperature threshold for photosynthesis and the formation of new needles. At the same time, the limited thickness of the active soil layer and the low nutrient content require the most efficient use of the short warm window in the summer season, so the trees are highly sensitive to June temperatures.</w:t>
      </w:r>
    </w:p>
    <w:p w14:paraId="73485CB7" w14:textId="77777777" w:rsidR="000701B6" w:rsidRDefault="000701B6" w:rsidP="000701B6">
      <w:pPr>
        <w:spacing w:after="0" w:line="480" w:lineRule="auto"/>
        <w:contextualSpacing/>
        <w:jc w:val="both"/>
        <w:rPr>
          <w:ins w:id="228" w:author="Alberto Arzac" w:date="2025-02-12T13:56:00Z"/>
          <w:rFonts w:ascii="Times New Roman" w:hAnsi="Times New Roman" w:cs="Times New Roman"/>
          <w:sz w:val="24"/>
          <w:szCs w:val="24"/>
          <w:lang w:val="en-US"/>
        </w:rPr>
      </w:pPr>
    </w:p>
    <w:p w14:paraId="2EC46E85" w14:textId="7F9431D3" w:rsidR="00481BA7" w:rsidRPr="00C82D97" w:rsidRDefault="00481BA7">
      <w:pPr>
        <w:spacing w:after="0" w:line="480" w:lineRule="auto"/>
        <w:contextualSpacing/>
        <w:jc w:val="both"/>
        <w:rPr>
          <w:rFonts w:ascii="Times New Roman" w:hAnsi="Times New Roman" w:cs="Times New Roman"/>
          <w:sz w:val="24"/>
          <w:szCs w:val="24"/>
          <w:lang w:val="en-US"/>
        </w:rPr>
        <w:pPrChange w:id="229"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Despite the general tendency towards greater dependence on temperature, in some areas a weak but statistically significant effect of precipitation was revealed (in Apatity and Bilibino in certain months). These differences may be associated with local soil characteristics, as well as the timing and intensity of rainfall. In areas with continuous permafrost, heavy precipitation in the first half of summer may not have time to penetrate into the deep soil layers due to a weakly thawed layer, or vice versa - with intensive surface runoff, plants receive less water</w:t>
      </w:r>
      <w:r w:rsidRPr="00C82D97">
        <w:rPr>
          <w:rFonts w:ascii="Times New Roman" w:hAnsi="Times New Roman" w:cs="Times New Roman"/>
          <w:sz w:val="24"/>
          <w:szCs w:val="24"/>
          <w:highlight w:val="yellow"/>
          <w:lang w:val="en-US"/>
        </w:rPr>
        <w:t>. ???</w:t>
      </w:r>
    </w:p>
    <w:p w14:paraId="25A7252B" w14:textId="77777777" w:rsidR="000701B6" w:rsidRDefault="000701B6" w:rsidP="000701B6">
      <w:pPr>
        <w:spacing w:after="0" w:line="480" w:lineRule="auto"/>
        <w:contextualSpacing/>
        <w:jc w:val="both"/>
        <w:rPr>
          <w:ins w:id="230" w:author="Alberto Arzac" w:date="2025-02-12T13:56:00Z"/>
          <w:rFonts w:ascii="Times New Roman" w:hAnsi="Times New Roman" w:cs="Times New Roman"/>
          <w:i/>
          <w:sz w:val="24"/>
          <w:szCs w:val="24"/>
          <w:lang w:val="en-US"/>
        </w:rPr>
      </w:pPr>
    </w:p>
    <w:p w14:paraId="7BD8263C" w14:textId="3A107D64" w:rsidR="009F786D" w:rsidRPr="00C82D97" w:rsidRDefault="00481BA7">
      <w:pPr>
        <w:spacing w:after="0" w:line="480" w:lineRule="auto"/>
        <w:contextualSpacing/>
        <w:jc w:val="both"/>
        <w:rPr>
          <w:rFonts w:ascii="Times New Roman" w:hAnsi="Times New Roman" w:cs="Times New Roman"/>
          <w:sz w:val="24"/>
          <w:szCs w:val="24"/>
          <w:lang w:val="en-US"/>
        </w:rPr>
        <w:pPrChange w:id="231" w:author="Alberto Arzac" w:date="2025-02-12T13:56:00Z">
          <w:pPr>
            <w:spacing w:after="0" w:line="480" w:lineRule="auto"/>
            <w:ind w:firstLine="709"/>
            <w:contextualSpacing/>
            <w:jc w:val="both"/>
          </w:pPr>
        </w:pPrChange>
      </w:pPr>
      <w:r w:rsidRPr="00C82D97">
        <w:rPr>
          <w:rFonts w:ascii="Times New Roman" w:hAnsi="Times New Roman" w:cs="Times New Roman"/>
          <w:i/>
          <w:sz w:val="24"/>
          <w:szCs w:val="24"/>
          <w:lang w:val="en-US"/>
        </w:rPr>
        <w:t>Pinus sylvestris</w:t>
      </w:r>
      <w:r w:rsidRPr="00C82D97">
        <w:rPr>
          <w:rFonts w:ascii="Times New Roman" w:hAnsi="Times New Roman" w:cs="Times New Roman"/>
          <w:sz w:val="24"/>
          <w:szCs w:val="24"/>
          <w:lang w:val="en-US"/>
        </w:rPr>
        <w:t>, having permanent needles, is capable of starting photosynthetic activity earlier under relatively favorable conditions. However, in warmer western regions (FIN, APA), this advantage is partially offset by the climate, where the decisive factor is the peak of summer temperatures. Larches in conditions of continuous permafrost are forced to quickly "unfold" at the beginning of summer: form needles, carry out photosynthesis and lay down growth. Therefore, June temperatures are the most critical. Higher temperatures at the beginning of summer lead to a better initial growth phase, which is reflected in an increase in the width of annual rings.</w:t>
      </w:r>
    </w:p>
    <w:p w14:paraId="02B577A2" w14:textId="77777777" w:rsidR="00C82D97" w:rsidRDefault="00C82D97" w:rsidP="00C82D97">
      <w:pPr>
        <w:spacing w:after="0" w:line="480" w:lineRule="auto"/>
        <w:contextualSpacing/>
        <w:jc w:val="both"/>
        <w:rPr>
          <w:ins w:id="232" w:author="Alberto Arzac" w:date="2025-02-12T12:07:00Z"/>
          <w:rFonts w:ascii="Times New Roman" w:hAnsi="Times New Roman" w:cs="Times New Roman"/>
          <w:b/>
          <w:sz w:val="24"/>
          <w:szCs w:val="24"/>
          <w:lang w:val="en-US"/>
        </w:rPr>
      </w:pPr>
    </w:p>
    <w:p w14:paraId="3518425F" w14:textId="33349143" w:rsidR="00D35478" w:rsidRPr="00C82D97" w:rsidRDefault="00D35478">
      <w:pPr>
        <w:spacing w:after="0" w:line="480" w:lineRule="auto"/>
        <w:contextualSpacing/>
        <w:jc w:val="both"/>
        <w:rPr>
          <w:rFonts w:ascii="Times New Roman" w:hAnsi="Times New Roman" w:cs="Times New Roman"/>
          <w:b/>
          <w:sz w:val="24"/>
          <w:szCs w:val="24"/>
          <w:lang w:val="en-US"/>
        </w:rPr>
        <w:pPrChange w:id="233" w:author="Alberto Arzac" w:date="2025-02-12T12:07:00Z">
          <w:pPr>
            <w:spacing w:after="0" w:line="480" w:lineRule="auto"/>
            <w:ind w:firstLine="709"/>
            <w:contextualSpacing/>
            <w:jc w:val="both"/>
          </w:pPr>
        </w:pPrChange>
      </w:pPr>
      <w:r w:rsidRPr="00C82D97">
        <w:rPr>
          <w:rFonts w:ascii="Times New Roman" w:hAnsi="Times New Roman" w:cs="Times New Roman"/>
          <w:b/>
          <w:sz w:val="24"/>
          <w:szCs w:val="24"/>
          <w:lang w:val="en-US"/>
        </w:rPr>
        <w:t>Conclusion</w:t>
      </w:r>
    </w:p>
    <w:p w14:paraId="1A6CD1A2" w14:textId="77777777" w:rsidR="00C82D97" w:rsidRDefault="00C82D97" w:rsidP="00C82D97">
      <w:pPr>
        <w:spacing w:after="0" w:line="480" w:lineRule="auto"/>
        <w:contextualSpacing/>
        <w:jc w:val="both"/>
        <w:rPr>
          <w:ins w:id="234" w:author="Alberto Arzac" w:date="2025-02-12T12:07:00Z"/>
          <w:rFonts w:ascii="Times New Roman" w:hAnsi="Times New Roman" w:cs="Times New Roman"/>
          <w:sz w:val="24"/>
          <w:szCs w:val="24"/>
          <w:lang w:val="en-US"/>
        </w:rPr>
      </w:pPr>
    </w:p>
    <w:p w14:paraId="4610C06B" w14:textId="57D4D143" w:rsidR="0049685D" w:rsidRPr="00C82D97" w:rsidRDefault="0049685D">
      <w:pPr>
        <w:spacing w:after="0" w:line="480" w:lineRule="auto"/>
        <w:contextualSpacing/>
        <w:jc w:val="both"/>
        <w:rPr>
          <w:rFonts w:ascii="Times New Roman" w:hAnsi="Times New Roman" w:cs="Times New Roman"/>
          <w:sz w:val="24"/>
          <w:szCs w:val="24"/>
          <w:lang w:val="en-US"/>
        </w:rPr>
        <w:pPrChange w:id="235"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results of the study showed that the influence of climatic factors on the radial growth of trees along the longitudinal gradient in northern latitudes is diverse and depends on the regional characteristics of the territory.</w:t>
      </w:r>
    </w:p>
    <w:p w14:paraId="37529017" w14:textId="77777777" w:rsidR="00C82D97" w:rsidRDefault="00C82D97" w:rsidP="00C82D97">
      <w:pPr>
        <w:spacing w:after="0" w:line="480" w:lineRule="auto"/>
        <w:contextualSpacing/>
        <w:jc w:val="both"/>
        <w:rPr>
          <w:ins w:id="236" w:author="Alberto Arzac" w:date="2025-02-12T12:07:00Z"/>
          <w:rFonts w:ascii="Times New Roman" w:hAnsi="Times New Roman" w:cs="Times New Roman"/>
          <w:sz w:val="24"/>
          <w:szCs w:val="24"/>
          <w:lang w:val="en-US"/>
        </w:rPr>
      </w:pPr>
    </w:p>
    <w:p w14:paraId="4DAFB24A" w14:textId="79F140DE" w:rsidR="00C82D97" w:rsidRDefault="00846465">
      <w:pPr>
        <w:spacing w:after="0" w:line="480" w:lineRule="auto"/>
        <w:contextualSpacing/>
        <w:jc w:val="both"/>
        <w:rPr>
          <w:ins w:id="237" w:author="Alberto Arzac" w:date="2025-02-12T12:07:00Z"/>
          <w:rFonts w:ascii="Times New Roman" w:hAnsi="Times New Roman" w:cs="Times New Roman"/>
          <w:sz w:val="24"/>
          <w:szCs w:val="24"/>
          <w:lang w:val="en-US"/>
        </w:rPr>
        <w:pPrChange w:id="238"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main climatic factor determining the radial growth of trees in the study areas is the temperature of the summer months. Precipitation did not have a significant impact. Pine and larch demonstrate different adaptation strategies to harsh conditions.</w:t>
      </w:r>
    </w:p>
    <w:p w14:paraId="46C5E923" w14:textId="77777777" w:rsidR="00C82D97" w:rsidRDefault="00C82D97" w:rsidP="00846465">
      <w:pPr>
        <w:spacing w:after="0" w:line="480" w:lineRule="auto"/>
        <w:ind w:firstLine="709"/>
        <w:contextualSpacing/>
        <w:jc w:val="both"/>
        <w:rPr>
          <w:ins w:id="239" w:author="Alberto Arzac" w:date="2025-02-12T12:07:00Z"/>
          <w:rFonts w:ascii="Times New Roman" w:hAnsi="Times New Roman" w:cs="Times New Roman"/>
          <w:sz w:val="24"/>
          <w:szCs w:val="24"/>
          <w:lang w:val="en-US"/>
        </w:rPr>
      </w:pPr>
    </w:p>
    <w:p w14:paraId="1CF316AD" w14:textId="77777777" w:rsidR="00C82D97" w:rsidRPr="00CC7ECC" w:rsidRDefault="00C82D97" w:rsidP="00C82D97">
      <w:pPr>
        <w:spacing w:line="480" w:lineRule="auto"/>
        <w:contextualSpacing/>
        <w:rPr>
          <w:ins w:id="240" w:author="Alberto Arzac" w:date="2025-02-12T12:07:00Z"/>
          <w:rFonts w:ascii="Times New Roman" w:hAnsi="Times New Roman" w:cs="Times New Roman"/>
          <w:b/>
          <w:sz w:val="24"/>
          <w:szCs w:val="24"/>
          <w:lang w:val="en-US"/>
          <w:rPrChange w:id="241" w:author="Alberto Arzac" w:date="2025-02-13T14:38:00Z">
            <w:rPr>
              <w:ins w:id="242" w:author="Alberto Arzac" w:date="2025-02-12T12:07:00Z"/>
              <w:rFonts w:ascii="Times New Roman" w:hAnsi="Times New Roman" w:cs="Times New Roman"/>
              <w:b/>
              <w:sz w:val="24"/>
              <w:szCs w:val="24"/>
            </w:rPr>
          </w:rPrChange>
        </w:rPr>
      </w:pPr>
      <w:ins w:id="243" w:author="Alberto Arzac" w:date="2025-02-12T12:07:00Z">
        <w:r w:rsidRPr="00CC7ECC">
          <w:rPr>
            <w:rFonts w:ascii="Times New Roman" w:hAnsi="Times New Roman" w:cs="Times New Roman"/>
            <w:b/>
            <w:sz w:val="24"/>
            <w:szCs w:val="24"/>
            <w:lang w:val="en-US"/>
            <w:rPrChange w:id="244" w:author="Alberto Arzac" w:date="2025-02-13T14:38:00Z">
              <w:rPr>
                <w:rFonts w:ascii="Times New Roman" w:hAnsi="Times New Roman" w:cs="Times New Roman"/>
                <w:b/>
                <w:sz w:val="24"/>
                <w:szCs w:val="24"/>
              </w:rPr>
            </w:rPrChange>
          </w:rPr>
          <w:lastRenderedPageBreak/>
          <w:t>Acknowledgments</w:t>
        </w:r>
      </w:ins>
    </w:p>
    <w:p w14:paraId="34B9B6D3" w14:textId="77777777" w:rsidR="00C82D97" w:rsidRPr="00CC7ECC" w:rsidRDefault="00C82D97" w:rsidP="00C82D97">
      <w:pPr>
        <w:spacing w:line="480" w:lineRule="auto"/>
        <w:contextualSpacing/>
        <w:rPr>
          <w:ins w:id="245" w:author="Alberto Arzac" w:date="2025-02-12T12:07:00Z"/>
          <w:rFonts w:ascii="Times New Roman" w:hAnsi="Times New Roman" w:cs="Times New Roman"/>
          <w:sz w:val="24"/>
          <w:szCs w:val="24"/>
          <w:lang w:val="en-US"/>
          <w:rPrChange w:id="246" w:author="Alberto Arzac" w:date="2025-02-13T14:38:00Z">
            <w:rPr>
              <w:ins w:id="247" w:author="Alberto Arzac" w:date="2025-02-12T12:07:00Z"/>
              <w:rFonts w:ascii="Times New Roman" w:hAnsi="Times New Roman" w:cs="Times New Roman"/>
              <w:sz w:val="24"/>
              <w:szCs w:val="24"/>
            </w:rPr>
          </w:rPrChange>
        </w:rPr>
      </w:pPr>
    </w:p>
    <w:p w14:paraId="20B9A32B" w14:textId="53A79D89" w:rsidR="000541A6" w:rsidRPr="00C82D97" w:rsidRDefault="00C82D97">
      <w:pPr>
        <w:spacing w:after="0" w:line="480" w:lineRule="auto"/>
        <w:contextualSpacing/>
        <w:jc w:val="both"/>
        <w:rPr>
          <w:rFonts w:ascii="Times New Roman" w:hAnsi="Times New Roman" w:cs="Times New Roman"/>
          <w:sz w:val="24"/>
          <w:szCs w:val="24"/>
          <w:lang w:val="en-US"/>
        </w:rPr>
        <w:pPrChange w:id="248" w:author="Alberto Arzac" w:date="2025-02-12T12:07:00Z">
          <w:pPr>
            <w:spacing w:after="0" w:line="480" w:lineRule="auto"/>
            <w:ind w:firstLine="709"/>
            <w:contextualSpacing/>
            <w:jc w:val="both"/>
          </w:pPr>
        </w:pPrChange>
      </w:pPr>
      <w:ins w:id="249" w:author="Alberto Arzac" w:date="2025-02-12T12:07:00Z">
        <w:r w:rsidRPr="00C82D97">
          <w:rPr>
            <w:rFonts w:ascii="Times New Roman" w:hAnsi="Times New Roman" w:cs="Times New Roman"/>
            <w:sz w:val="24"/>
            <w:szCs w:val="24"/>
            <w:lang w:val="en-US"/>
            <w:rPrChange w:id="250" w:author="Alberto Arzac" w:date="2025-02-12T12:07:00Z">
              <w:rPr>
                <w:rFonts w:ascii="Times New Roman" w:hAnsi="Times New Roman" w:cs="Times New Roman"/>
                <w:sz w:val="24"/>
                <w:szCs w:val="24"/>
              </w:rPr>
            </w:rPrChange>
          </w:rPr>
          <w:t>This work was carried out with the support of the Ministry of Science and Higher Education of the Russian Federation [FSRZ-2020-0014].</w:t>
        </w:r>
      </w:ins>
      <w:r w:rsidR="000541A6" w:rsidRPr="00C82D97">
        <w:rPr>
          <w:sz w:val="24"/>
          <w:szCs w:val="24"/>
          <w:lang w:val="en-US"/>
        </w:rPr>
        <w:br w:type="page"/>
      </w:r>
    </w:p>
    <w:p w14:paraId="16E483FA" w14:textId="77777777" w:rsidR="000646AD" w:rsidRPr="00C82D97" w:rsidRDefault="00512D30">
      <w:pPr>
        <w:spacing w:line="480" w:lineRule="auto"/>
        <w:rPr>
          <w:rFonts w:ascii="Times New Roman" w:hAnsi="Times New Roman" w:cs="Times New Roman"/>
          <w:b/>
          <w:bCs/>
          <w:noProof/>
          <w:sz w:val="24"/>
          <w:szCs w:val="24"/>
        </w:rPr>
        <w:pPrChange w:id="251" w:author="Alberto Arzac" w:date="2025-02-12T12:06:00Z">
          <w:pPr>
            <w:spacing w:line="480" w:lineRule="auto"/>
            <w:jc w:val="center"/>
          </w:pPr>
        </w:pPrChange>
      </w:pPr>
      <w:r w:rsidRPr="00C82D97">
        <w:rPr>
          <w:rFonts w:ascii="Times New Roman" w:hAnsi="Times New Roman" w:cs="Times New Roman"/>
          <w:b/>
          <w:bCs/>
          <w:noProof/>
          <w:sz w:val="24"/>
          <w:szCs w:val="24"/>
          <w:lang w:val="en-US"/>
        </w:rPr>
        <w:lastRenderedPageBreak/>
        <w:t>S</w:t>
      </w:r>
      <w:r w:rsidRPr="00C82D97">
        <w:rPr>
          <w:rFonts w:ascii="Times New Roman" w:hAnsi="Times New Roman" w:cs="Times New Roman"/>
          <w:b/>
          <w:bCs/>
          <w:noProof/>
          <w:sz w:val="24"/>
          <w:szCs w:val="24"/>
        </w:rPr>
        <w:t>upplements</w:t>
      </w:r>
    </w:p>
    <w:p w14:paraId="07450FEC" w14:textId="3B5DC1E7" w:rsidR="0026653D" w:rsidRPr="00C82D97" w:rsidRDefault="00AE29EB" w:rsidP="000646AD">
      <w:pPr>
        <w:spacing w:line="480" w:lineRule="auto"/>
        <w:jc w:val="center"/>
        <w:rPr>
          <w:rFonts w:ascii="Times New Roman" w:hAnsi="Times New Roman" w:cs="Times New Roman"/>
          <w:b/>
          <w:bCs/>
          <w:noProof/>
          <w:sz w:val="24"/>
          <w:szCs w:val="24"/>
          <w:lang w:val="en-US"/>
        </w:rPr>
      </w:pPr>
      <w:r w:rsidRPr="00C82D97">
        <w:rPr>
          <w:noProof/>
          <w:sz w:val="24"/>
          <w:szCs w:val="24"/>
        </w:rPr>
        <w:br/>
      </w:r>
      <w:r w:rsidRPr="00C82D97">
        <w:rPr>
          <w:noProof/>
          <w:sz w:val="24"/>
          <w:szCs w:val="24"/>
          <w:lang w:eastAsia="ru-RU"/>
        </w:rPr>
        <w:drawing>
          <wp:inline distT="0" distB="0" distL="0" distR="0" wp14:anchorId="33DD374F" wp14:editId="2F9CD5B2">
            <wp:extent cx="5940425" cy="3652158"/>
            <wp:effectExtent l="0" t="0" r="3175" b="571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rotWithShape="1">
                    <a:blip r:embed="rId53"/>
                    <a:srcRect b="923"/>
                    <a:stretch/>
                  </pic:blipFill>
                  <pic:spPr bwMode="auto">
                    <a:xfrm>
                      <a:off x="0" y="0"/>
                      <a:ext cx="5940425" cy="3652158"/>
                    </a:xfrm>
                    <a:prstGeom prst="rect">
                      <a:avLst/>
                    </a:prstGeom>
                    <a:ln>
                      <a:noFill/>
                    </a:ln>
                    <a:extLst>
                      <a:ext uri="{53640926-AAD7-44D8-BBD7-CCE9431645EC}">
                        <a14:shadowObscured xmlns:a14="http://schemas.microsoft.com/office/drawing/2010/main"/>
                      </a:ext>
                    </a:extLst>
                  </pic:spPr>
                </pic:pic>
              </a:graphicData>
            </a:graphic>
          </wp:inline>
        </w:drawing>
      </w:r>
    </w:p>
    <w:p w14:paraId="2D215495" w14:textId="383C7C74" w:rsidR="000646AD" w:rsidRPr="00C82D97" w:rsidRDefault="000646AD" w:rsidP="000646AD">
      <w:pPr>
        <w:spacing w:line="480" w:lineRule="auto"/>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1.</w:t>
      </w:r>
      <w:r w:rsidRPr="00C82D97">
        <w:rPr>
          <w:rFonts w:ascii="Times New Roman" w:eastAsia="Calibri" w:hAnsi="Times New Roman" w:cs="Times New Roman"/>
          <w:kern w:val="2"/>
          <w:sz w:val="24"/>
          <w:szCs w:val="24"/>
          <w:lang w:val="en-US"/>
          <w14:ligatures w14:val="standardContextual"/>
        </w:rPr>
        <w:t xml:space="preserve">  Number of days with temperature equal to or above 5 °C</w:t>
      </w:r>
      <w:r w:rsidRPr="00C82D97">
        <w:rPr>
          <w:rFonts w:ascii="Times New Roman" w:eastAsia="Calibri" w:hAnsi="Times New Roman" w:cs="Times New Roman"/>
          <w:kern w:val="2"/>
          <w:sz w:val="24"/>
          <w:szCs w:val="24"/>
          <w:lang w:val="en-US"/>
          <w14:ligatures w14:val="standardContextual"/>
        </w:rPr>
        <w:br w:type="page"/>
      </w:r>
      <w:r w:rsidRPr="00C82D97">
        <w:rPr>
          <w:rFonts w:ascii="Times New Roman" w:eastAsia="Calibri" w:hAnsi="Times New Roman" w:cs="Times New Roman"/>
          <w:kern w:val="2"/>
          <w:sz w:val="24"/>
          <w:szCs w:val="24"/>
          <w14:ligatures w14:val="standardContextual"/>
        </w:rPr>
        <w:lastRenderedPageBreak/>
        <w:t>А</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2353FCCB" wp14:editId="2A8B32DA">
            <wp:extent cx="2726871" cy="1764269"/>
            <wp:effectExtent l="0" t="0" r="0" b="7620"/>
            <wp:docPr id="313671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758" cy="1775194"/>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 xml:space="preserve"> B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BC9ACC8" wp14:editId="11BA1383">
            <wp:extent cx="2588448" cy="1698171"/>
            <wp:effectExtent l="0" t="0" r="2540" b="0"/>
            <wp:docPr id="13637979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6211" cy="1709824"/>
                    </a:xfrm>
                    <a:prstGeom prst="rect">
                      <a:avLst/>
                    </a:prstGeom>
                    <a:noFill/>
                  </pic:spPr>
                </pic:pic>
              </a:graphicData>
            </a:graphic>
          </wp:inline>
        </w:drawing>
      </w:r>
    </w:p>
    <w:p w14:paraId="10578333" w14:textId="3FFE507B"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2.</w:t>
      </w:r>
      <w:r w:rsidRPr="00C82D97">
        <w:rPr>
          <w:rFonts w:ascii="Times New Roman" w:eastAsia="Calibri" w:hAnsi="Times New Roman" w:cs="Times New Roman"/>
          <w:kern w:val="2"/>
          <w:sz w:val="24"/>
          <w:szCs w:val="24"/>
          <w:lang w:val="en-US"/>
          <w14:ligatures w14:val="standardContextual"/>
        </w:rPr>
        <w:t xml:space="preserve">  Coefficients of paired (A and B) correlations of tree-ring width with temperature and precipitation</w:t>
      </w:r>
    </w:p>
    <w:p w14:paraId="53DCE4B7" w14:textId="77777777" w:rsidR="000646AD" w:rsidRPr="00C82D97" w:rsidRDefault="000646AD">
      <w:pPr>
        <w:rPr>
          <w:rFonts w:ascii="Times New Roman" w:eastAsia="Calibri" w:hAnsi="Times New Roman" w:cs="Times New Roman"/>
          <w:kern w:val="2"/>
          <w:sz w:val="24"/>
          <w:szCs w:val="24"/>
          <w:lang w:val="en-US"/>
          <w14:ligatures w14:val="standardContextual"/>
        </w:rPr>
      </w:pPr>
    </w:p>
    <w:p w14:paraId="61CD3C5E" w14:textId="4C7CD785"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7480E85" wp14:editId="46840072">
            <wp:extent cx="2731135" cy="2786380"/>
            <wp:effectExtent l="0" t="0" r="0" b="0"/>
            <wp:docPr id="1456951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1135" cy="2786380"/>
                    </a:xfrm>
                    <a:prstGeom prst="rect">
                      <a:avLst/>
                    </a:prstGeom>
                    <a:noFill/>
                  </pic:spPr>
                </pic:pic>
              </a:graphicData>
            </a:graphic>
          </wp:inline>
        </w:drawing>
      </w:r>
      <w:r w:rsidR="00715D06" w:rsidRPr="00C82D97">
        <w:rPr>
          <w:rFonts w:ascii="Times New Roman" w:eastAsia="Calibri" w:hAnsi="Times New Roman" w:cs="Times New Roman"/>
          <w:kern w:val="2"/>
          <w:sz w:val="24"/>
          <w:szCs w:val="24"/>
          <w:lang w:val="en-US"/>
          <w14:ligatures w14:val="standardContextual"/>
        </w:rPr>
        <w:t xml:space="preserve"> </w:t>
      </w:r>
    </w:p>
    <w:p w14:paraId="228F1F97" w14:textId="114A748F" w:rsidR="00715D06" w:rsidRPr="00C82D97" w:rsidRDefault="00715D06">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5817B72C" wp14:editId="0504A7E8">
            <wp:extent cx="2767965" cy="841375"/>
            <wp:effectExtent l="0" t="0" r="0" b="0"/>
            <wp:docPr id="11296812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w:t>
      </w:r>
    </w:p>
    <w:p w14:paraId="2FCEE395" w14:textId="165330C7"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3.</w:t>
      </w:r>
      <w:r w:rsidRPr="00C82D97">
        <w:rPr>
          <w:rFonts w:ascii="Times New Roman" w:eastAsia="Calibri" w:hAnsi="Times New Roman" w:cs="Times New Roman"/>
          <w:kern w:val="2"/>
          <w:sz w:val="24"/>
          <w:szCs w:val="24"/>
          <w:lang w:val="en-US"/>
          <w14:ligatures w14:val="standardContextual"/>
        </w:rPr>
        <w:t xml:space="preserve">  </w:t>
      </w:r>
      <w:r w:rsidR="00715D06" w:rsidRPr="00C82D97">
        <w:rPr>
          <w:rFonts w:ascii="Times New Roman" w:eastAsia="Calibri" w:hAnsi="Times New Roman" w:cs="Times New Roman"/>
          <w:kern w:val="2"/>
          <w:sz w:val="24"/>
          <w:szCs w:val="24"/>
          <w:lang w:val="en-US"/>
          <w14:ligatures w14:val="standardContextual"/>
        </w:rPr>
        <w:t>Tree-ring width indices for the period 1966 to 2021</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kern w:val="2"/>
          <w:sz w:val="24"/>
          <w:szCs w:val="24"/>
          <w:lang w:val="en-US"/>
          <w14:ligatures w14:val="standardContextual"/>
        </w:rPr>
        <w:br w:type="page"/>
      </w:r>
    </w:p>
    <w:p w14:paraId="6C0785E9" w14:textId="02B7ED73" w:rsidR="000646AD" w:rsidRPr="00C82D97" w:rsidRDefault="00715D06" w:rsidP="00715D06">
      <w:pPr>
        <w:spacing w:after="0" w:line="480" w:lineRule="auto"/>
        <w:contextualSpacing/>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Table</w:t>
      </w:r>
      <w:r w:rsidRPr="00C82D97">
        <w:rPr>
          <w:rFonts w:ascii="Times New Roman" w:eastAsia="Calibri" w:hAnsi="Times New Roman" w:cs="Times New Roman"/>
          <w:b/>
          <w:bCs/>
          <w:kern w:val="2"/>
          <w:sz w:val="24"/>
          <w:szCs w:val="24"/>
          <w14:ligatures w14:val="standardContextual"/>
        </w:rPr>
        <w:t xml:space="preserve"> 1</w:t>
      </w:r>
      <w:r w:rsidRPr="00C82D97">
        <w:rPr>
          <w:rFonts w:ascii="Times New Roman" w:eastAsia="Calibri" w:hAnsi="Times New Roman" w:cs="Times New Roman"/>
          <w:kern w:val="2"/>
          <w:sz w:val="24"/>
          <w:szCs w:val="24"/>
          <w:lang w:val="en-US"/>
          <w14:ligatures w14:val="standardContextual"/>
        </w:rPr>
        <w:t xml:space="preserve"> - Characteristics of trees</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C82D97" w14:paraId="28EE01F6" w14:textId="77777777" w:rsidTr="00DA54C3">
        <w:trPr>
          <w:trHeight w:val="283"/>
          <w:jc w:val="center"/>
        </w:trPr>
        <w:tc>
          <w:tcPr>
            <w:tcW w:w="1263" w:type="dxa"/>
            <w:vAlign w:val="center"/>
          </w:tcPr>
          <w:p w14:paraId="2EC0E853" w14:textId="77777777" w:rsidR="005A1E63" w:rsidRPr="00C82D97" w:rsidRDefault="005A1E63" w:rsidP="00DA54C3">
            <w:pPr>
              <w:jc w:val="center"/>
              <w:rPr>
                <w:rFonts w:ascii="Times New Roman" w:eastAsia="Calibri" w:hAnsi="Times New Roman" w:cs="Times New Roman"/>
                <w:sz w:val="24"/>
                <w:szCs w:val="24"/>
                <w:lang w:val="en-US"/>
              </w:rPr>
            </w:pPr>
            <w:bookmarkStart w:id="252" w:name="_Hlk183438737"/>
          </w:p>
        </w:tc>
        <w:tc>
          <w:tcPr>
            <w:tcW w:w="1263" w:type="dxa"/>
            <w:vAlign w:val="center"/>
          </w:tcPr>
          <w:p w14:paraId="399D8DDF"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FIN</w:t>
            </w:r>
          </w:p>
        </w:tc>
        <w:tc>
          <w:tcPr>
            <w:tcW w:w="1264" w:type="dxa"/>
            <w:vAlign w:val="center"/>
          </w:tcPr>
          <w:p w14:paraId="6C58760E"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APA</w:t>
            </w:r>
          </w:p>
        </w:tc>
        <w:tc>
          <w:tcPr>
            <w:tcW w:w="1263" w:type="dxa"/>
            <w:vAlign w:val="center"/>
          </w:tcPr>
          <w:p w14:paraId="18B5F352"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PUR</w:t>
            </w:r>
          </w:p>
        </w:tc>
        <w:tc>
          <w:tcPr>
            <w:tcW w:w="1264" w:type="dxa"/>
            <w:vAlign w:val="center"/>
          </w:tcPr>
          <w:p w14:paraId="17444A90"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KHA</w:t>
            </w:r>
          </w:p>
        </w:tc>
        <w:tc>
          <w:tcPr>
            <w:tcW w:w="1263" w:type="dxa"/>
            <w:vAlign w:val="center"/>
          </w:tcPr>
          <w:p w14:paraId="31ED2B83"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CHO</w:t>
            </w:r>
          </w:p>
        </w:tc>
        <w:tc>
          <w:tcPr>
            <w:tcW w:w="1264" w:type="dxa"/>
            <w:vAlign w:val="center"/>
          </w:tcPr>
          <w:p w14:paraId="72AB1914"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BIL</w:t>
            </w:r>
          </w:p>
        </w:tc>
      </w:tr>
      <w:tr w:rsidR="005A1E63" w:rsidRPr="00C82D97" w14:paraId="1B811798" w14:textId="77777777" w:rsidTr="00DA54C3">
        <w:trPr>
          <w:trHeight w:val="283"/>
          <w:jc w:val="center"/>
        </w:trPr>
        <w:tc>
          <w:tcPr>
            <w:tcW w:w="1263" w:type="dxa"/>
            <w:vAlign w:val="center"/>
          </w:tcPr>
          <w:p w14:paraId="5EB0739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Number of trees</w:t>
            </w:r>
          </w:p>
        </w:tc>
        <w:tc>
          <w:tcPr>
            <w:tcW w:w="1263" w:type="dxa"/>
            <w:vAlign w:val="center"/>
          </w:tcPr>
          <w:p w14:paraId="324E89D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35</w:t>
            </w:r>
          </w:p>
        </w:tc>
        <w:tc>
          <w:tcPr>
            <w:tcW w:w="1264" w:type="dxa"/>
            <w:vAlign w:val="center"/>
          </w:tcPr>
          <w:p w14:paraId="0A0A18B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w:t>
            </w:r>
            <w:r w:rsidRPr="00C82D97">
              <w:rPr>
                <w:rFonts w:ascii="Times New Roman" w:eastAsia="Calibri" w:hAnsi="Times New Roman" w:cs="Times New Roman"/>
                <w:sz w:val="24"/>
                <w:szCs w:val="24"/>
              </w:rPr>
              <w:t>8</w:t>
            </w:r>
          </w:p>
        </w:tc>
        <w:tc>
          <w:tcPr>
            <w:tcW w:w="1263" w:type="dxa"/>
            <w:vAlign w:val="center"/>
          </w:tcPr>
          <w:p w14:paraId="40627BF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26</w:t>
            </w:r>
          </w:p>
        </w:tc>
        <w:tc>
          <w:tcPr>
            <w:tcW w:w="1264" w:type="dxa"/>
            <w:vAlign w:val="center"/>
          </w:tcPr>
          <w:p w14:paraId="1D39C27E"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18</w:t>
            </w:r>
          </w:p>
        </w:tc>
        <w:tc>
          <w:tcPr>
            <w:tcW w:w="1263" w:type="dxa"/>
            <w:vAlign w:val="center"/>
          </w:tcPr>
          <w:p w14:paraId="4BE70B8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c>
          <w:tcPr>
            <w:tcW w:w="1264" w:type="dxa"/>
            <w:vAlign w:val="center"/>
          </w:tcPr>
          <w:p w14:paraId="79B1226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r>
      <w:tr w:rsidR="005A1E63" w:rsidRPr="00C82D97" w14:paraId="42EA96B4" w14:textId="77777777" w:rsidTr="00DA54C3">
        <w:trPr>
          <w:trHeight w:val="283"/>
          <w:jc w:val="center"/>
        </w:trPr>
        <w:tc>
          <w:tcPr>
            <w:tcW w:w="1263" w:type="dxa"/>
            <w:vAlign w:val="center"/>
          </w:tcPr>
          <w:p w14:paraId="4272DDC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age of trees (years)</w:t>
            </w:r>
          </w:p>
        </w:tc>
        <w:tc>
          <w:tcPr>
            <w:tcW w:w="1263" w:type="dxa"/>
            <w:vAlign w:val="center"/>
          </w:tcPr>
          <w:p w14:paraId="4BB3515E"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162</w:t>
            </w:r>
            <w:r w:rsidRPr="00C82D97">
              <w:rPr>
                <w:rFonts w:ascii="Times New Roman" w:eastAsia="Calibri" w:hAnsi="Times New Roman" w:cs="Times New Roman"/>
                <w:sz w:val="24"/>
                <w:szCs w:val="24"/>
              </w:rPr>
              <w:t xml:space="preserve">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lang w:val="en-US"/>
              </w:rPr>
              <w:t>59</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4</w:t>
            </w:r>
          </w:p>
        </w:tc>
        <w:tc>
          <w:tcPr>
            <w:tcW w:w="1264" w:type="dxa"/>
            <w:vAlign w:val="center"/>
          </w:tcPr>
          <w:p w14:paraId="39456BD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 xml:space="preserve">263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73,6</w:t>
            </w:r>
          </w:p>
        </w:tc>
        <w:tc>
          <w:tcPr>
            <w:tcW w:w="1263" w:type="dxa"/>
            <w:vAlign w:val="center"/>
          </w:tcPr>
          <w:p w14:paraId="37464DFA"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133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35,9</w:t>
            </w:r>
          </w:p>
        </w:tc>
        <w:tc>
          <w:tcPr>
            <w:tcW w:w="1264" w:type="dxa"/>
            <w:vAlign w:val="center"/>
          </w:tcPr>
          <w:p w14:paraId="1F2A3ED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300</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w:t>
            </w:r>
            <w:r w:rsidRPr="00C82D97">
              <w:rPr>
                <w:rFonts w:ascii="Times New Roman" w:eastAsia="Calibri" w:hAnsi="Times New Roman" w:cs="Times New Roman"/>
                <w:sz w:val="24"/>
                <w:szCs w:val="24"/>
                <w:lang w:val="en-US"/>
              </w:rPr>
              <w:t>6</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7</w:t>
            </w:r>
          </w:p>
        </w:tc>
        <w:tc>
          <w:tcPr>
            <w:tcW w:w="1263" w:type="dxa"/>
            <w:vAlign w:val="center"/>
          </w:tcPr>
          <w:p w14:paraId="32BABCB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331,35</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11</w:t>
            </w:r>
            <w:r w:rsidRPr="00C82D97">
              <w:rPr>
                <w:rFonts w:ascii="Times New Roman" w:eastAsia="Calibri" w:hAnsi="Times New Roman" w:cs="Times New Roman"/>
                <w:sz w:val="24"/>
                <w:szCs w:val="24"/>
                <w:lang w:val="en-US"/>
              </w:rPr>
              <w:t>8</w:t>
            </w:r>
          </w:p>
        </w:tc>
        <w:tc>
          <w:tcPr>
            <w:tcW w:w="1264" w:type="dxa"/>
            <w:vAlign w:val="center"/>
          </w:tcPr>
          <w:p w14:paraId="40E5974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22</w:t>
            </w:r>
          </w:p>
        </w:tc>
      </w:tr>
      <w:tr w:rsidR="005A1E63" w:rsidRPr="00C82D97" w14:paraId="5054B617" w14:textId="77777777" w:rsidTr="00DA54C3">
        <w:trPr>
          <w:trHeight w:val="283"/>
          <w:jc w:val="center"/>
        </w:trPr>
        <w:tc>
          <w:tcPr>
            <w:tcW w:w="1263" w:type="dxa"/>
            <w:vAlign w:val="center"/>
          </w:tcPr>
          <w:p w14:paraId="3CA44B8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dbh (cm)</w:t>
            </w:r>
          </w:p>
        </w:tc>
        <w:tc>
          <w:tcPr>
            <w:tcW w:w="1263" w:type="dxa"/>
            <w:vAlign w:val="center"/>
          </w:tcPr>
          <w:p w14:paraId="05F29FF0"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47EE738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36.6</w:t>
            </w:r>
          </w:p>
        </w:tc>
        <w:tc>
          <w:tcPr>
            <w:tcW w:w="1263" w:type="dxa"/>
            <w:vAlign w:val="center"/>
          </w:tcPr>
          <w:p w14:paraId="21D21A58"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15.3</w:t>
            </w:r>
          </w:p>
        </w:tc>
        <w:tc>
          <w:tcPr>
            <w:tcW w:w="1264" w:type="dxa"/>
            <w:vAlign w:val="center"/>
          </w:tcPr>
          <w:p w14:paraId="14496CD3"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22.3</w:t>
            </w:r>
          </w:p>
        </w:tc>
        <w:tc>
          <w:tcPr>
            <w:tcW w:w="1263" w:type="dxa"/>
            <w:vAlign w:val="center"/>
          </w:tcPr>
          <w:p w14:paraId="5FE09FBC"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13.7</w:t>
            </w:r>
          </w:p>
        </w:tc>
        <w:tc>
          <w:tcPr>
            <w:tcW w:w="1264" w:type="dxa"/>
            <w:vAlign w:val="center"/>
          </w:tcPr>
          <w:p w14:paraId="475CDB4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16.9</w:t>
            </w:r>
          </w:p>
        </w:tc>
      </w:tr>
      <w:tr w:rsidR="005A1E63" w:rsidRPr="00C82D97" w14:paraId="4D619DE4" w14:textId="77777777" w:rsidTr="00DA54C3">
        <w:trPr>
          <w:trHeight w:val="283"/>
          <w:jc w:val="center"/>
        </w:trPr>
        <w:tc>
          <w:tcPr>
            <w:tcW w:w="1263" w:type="dxa"/>
            <w:vAlign w:val="center"/>
          </w:tcPr>
          <w:p w14:paraId="5CDA69E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tree height (m)</w:t>
            </w:r>
          </w:p>
        </w:tc>
        <w:tc>
          <w:tcPr>
            <w:tcW w:w="1263" w:type="dxa"/>
            <w:vAlign w:val="center"/>
          </w:tcPr>
          <w:p w14:paraId="421D525A"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79ED309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14.5</w:t>
            </w:r>
          </w:p>
        </w:tc>
        <w:tc>
          <w:tcPr>
            <w:tcW w:w="1263" w:type="dxa"/>
            <w:vAlign w:val="center"/>
          </w:tcPr>
          <w:p w14:paraId="1B6D1DC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9</w:t>
            </w:r>
          </w:p>
        </w:tc>
        <w:tc>
          <w:tcPr>
            <w:tcW w:w="1264" w:type="dxa"/>
            <w:vAlign w:val="center"/>
          </w:tcPr>
          <w:p w14:paraId="441BC20B"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11.7</w:t>
            </w:r>
          </w:p>
        </w:tc>
        <w:tc>
          <w:tcPr>
            <w:tcW w:w="1263" w:type="dxa"/>
            <w:vAlign w:val="center"/>
          </w:tcPr>
          <w:p w14:paraId="77EFF1AA"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5.4</w:t>
            </w:r>
          </w:p>
        </w:tc>
        <w:tc>
          <w:tcPr>
            <w:tcW w:w="1264" w:type="dxa"/>
            <w:vAlign w:val="center"/>
          </w:tcPr>
          <w:p w14:paraId="4B17068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9.12</w:t>
            </w:r>
          </w:p>
        </w:tc>
      </w:tr>
      <w:tr w:rsidR="005A1E63" w:rsidRPr="00C82D97" w14:paraId="141335F2" w14:textId="77777777" w:rsidTr="00DA54C3">
        <w:trPr>
          <w:trHeight w:val="283"/>
          <w:jc w:val="center"/>
        </w:trPr>
        <w:tc>
          <w:tcPr>
            <w:tcW w:w="1263" w:type="dxa"/>
            <w:vAlign w:val="center"/>
          </w:tcPr>
          <w:p w14:paraId="34F3068D"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tree ring width (mm)</w:t>
            </w:r>
          </w:p>
        </w:tc>
        <w:tc>
          <w:tcPr>
            <w:tcW w:w="1263" w:type="dxa"/>
            <w:vAlign w:val="center"/>
          </w:tcPr>
          <w:p w14:paraId="6A4F1714"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0,98+0,12</w:t>
            </w:r>
          </w:p>
        </w:tc>
        <w:tc>
          <w:tcPr>
            <w:tcW w:w="1264" w:type="dxa"/>
            <w:vAlign w:val="center"/>
          </w:tcPr>
          <w:p w14:paraId="77353B8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98+0,14</w:t>
            </w:r>
          </w:p>
        </w:tc>
        <w:tc>
          <w:tcPr>
            <w:tcW w:w="1263" w:type="dxa"/>
            <w:vAlign w:val="center"/>
          </w:tcPr>
          <w:p w14:paraId="503954AD"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0,95+0,3</w:t>
            </w:r>
          </w:p>
        </w:tc>
        <w:tc>
          <w:tcPr>
            <w:tcW w:w="1264" w:type="dxa"/>
            <w:vAlign w:val="center"/>
          </w:tcPr>
          <w:p w14:paraId="4272585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0,95+0,29</w:t>
            </w:r>
          </w:p>
        </w:tc>
        <w:tc>
          <w:tcPr>
            <w:tcW w:w="1263" w:type="dxa"/>
            <w:vAlign w:val="center"/>
          </w:tcPr>
          <w:p w14:paraId="37B33C1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98+0,29</w:t>
            </w:r>
          </w:p>
        </w:tc>
        <w:tc>
          <w:tcPr>
            <w:tcW w:w="1264" w:type="dxa"/>
            <w:vAlign w:val="center"/>
          </w:tcPr>
          <w:p w14:paraId="72146929"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0,98+0,11</w:t>
            </w:r>
          </w:p>
        </w:tc>
      </w:tr>
      <w:tr w:rsidR="005A1E63" w:rsidRPr="00C82D97" w14:paraId="7D207B4A" w14:textId="77777777" w:rsidTr="00DA54C3">
        <w:trPr>
          <w:trHeight w:val="283"/>
          <w:jc w:val="center"/>
        </w:trPr>
        <w:tc>
          <w:tcPr>
            <w:tcW w:w="1263" w:type="dxa"/>
            <w:vAlign w:val="center"/>
          </w:tcPr>
          <w:p w14:paraId="3482DD36" w14:textId="318D1FA5" w:rsidR="005A1E63" w:rsidRPr="00C82D97" w:rsidRDefault="00715D06"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w:t>
            </w:r>
            <w:r w:rsidR="005A1E63" w:rsidRPr="00C82D97">
              <w:rPr>
                <w:rFonts w:ascii="Times New Roman" w:eastAsia="Calibri" w:hAnsi="Times New Roman" w:cs="Times New Roman"/>
                <w:sz w:val="24"/>
                <w:szCs w:val="24"/>
                <w:lang w:val="en-US"/>
              </w:rPr>
              <w:t>ctive soil layer deep (cm)</w:t>
            </w:r>
          </w:p>
        </w:tc>
        <w:tc>
          <w:tcPr>
            <w:tcW w:w="1263" w:type="dxa"/>
            <w:vAlign w:val="center"/>
          </w:tcPr>
          <w:p w14:paraId="1B6D318B"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47125B91"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3" w:type="dxa"/>
            <w:vAlign w:val="center"/>
          </w:tcPr>
          <w:p w14:paraId="264F9AC0"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56F07FC1" w14:textId="77777777" w:rsidR="005A1E63" w:rsidRPr="00C82D97" w:rsidRDefault="005A1E63" w:rsidP="00DA54C3">
            <w:pPr>
              <w:jc w:val="center"/>
              <w:rPr>
                <w:rFonts w:ascii="Times New Roman" w:eastAsia="Calibri" w:hAnsi="Times New Roman" w:cs="Times New Roman"/>
                <w:sz w:val="24"/>
                <w:szCs w:val="24"/>
                <w:highlight w:val="yellow"/>
                <w:lang w:val="en-US"/>
              </w:rPr>
            </w:pPr>
          </w:p>
        </w:tc>
        <w:tc>
          <w:tcPr>
            <w:tcW w:w="1263" w:type="dxa"/>
            <w:vAlign w:val="center"/>
          </w:tcPr>
          <w:p w14:paraId="6361FE4E"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14</w:t>
            </w:r>
          </w:p>
        </w:tc>
        <w:tc>
          <w:tcPr>
            <w:tcW w:w="1264" w:type="dxa"/>
            <w:vAlign w:val="center"/>
          </w:tcPr>
          <w:p w14:paraId="4165E574"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w:t>
            </w:r>
          </w:p>
        </w:tc>
      </w:tr>
      <w:bookmarkEnd w:id="252"/>
    </w:tbl>
    <w:p w14:paraId="27A2653A" w14:textId="601CE99F" w:rsidR="00FB1357" w:rsidRPr="00C82D97" w:rsidRDefault="00FB1357">
      <w:pPr>
        <w:rPr>
          <w:sz w:val="24"/>
          <w:szCs w:val="24"/>
        </w:rPr>
      </w:pPr>
    </w:p>
    <w:sectPr w:rsidR="00FB1357" w:rsidRPr="00C82D97"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Alberto Arzac" w:date="2025-02-13T14:50:00Z" w:initials="AA">
    <w:p w14:paraId="7C6F14C4" w14:textId="77777777" w:rsidR="00267A12" w:rsidRPr="00334EC6" w:rsidRDefault="00267A12" w:rsidP="00267A12">
      <w:pPr>
        <w:pStyle w:val="a5"/>
        <w:rPr>
          <w:lang w:val="en-US"/>
        </w:rPr>
      </w:pPr>
      <w:r>
        <w:rPr>
          <w:rStyle w:val="a4"/>
        </w:rPr>
        <w:annotationRef/>
      </w:r>
      <w:r w:rsidRPr="00334EC6">
        <w:rPr>
          <w:lang w:val="en-US"/>
        </w:rPr>
        <w:t>The text should be edited more, but I will work on that when you finish a full version of the draft</w:t>
      </w:r>
    </w:p>
  </w:comment>
  <w:comment w:id="50" w:author="Alberto Arzac" w:date="2024-01-26T11:55:00Z" w:initials="AA">
    <w:p w14:paraId="7A021706" w14:textId="343194D9" w:rsidR="00DA54C3" w:rsidRPr="00EE6761" w:rsidRDefault="00DA54C3" w:rsidP="00F22DB8">
      <w:pPr>
        <w:pStyle w:val="a5"/>
        <w:rPr>
          <w:lang w:val="en-US"/>
        </w:rPr>
      </w:pPr>
      <w:r>
        <w:rPr>
          <w:rStyle w:val="a4"/>
        </w:rPr>
        <w:annotationRef/>
      </w:r>
      <w:r w:rsidRPr="00EE6761">
        <w:rPr>
          <w:lang w:val="en-US"/>
        </w:rPr>
        <w:t>northern treeline</w:t>
      </w:r>
    </w:p>
  </w:comment>
  <w:comment w:id="52" w:author="Alberto Arzac" w:date="2025-02-13T14:44:00Z" w:initials="AA">
    <w:p w14:paraId="443A462C" w14:textId="77777777" w:rsidR="00CC7ECC" w:rsidRPr="00334EC6" w:rsidRDefault="00CC7ECC" w:rsidP="00CC7ECC">
      <w:pPr>
        <w:pStyle w:val="a5"/>
        <w:rPr>
          <w:lang w:val="en-US"/>
        </w:rPr>
      </w:pPr>
      <w:r>
        <w:rPr>
          <w:rStyle w:val="a4"/>
        </w:rPr>
        <w:annotationRef/>
      </w:r>
      <w:r w:rsidRPr="00334EC6">
        <w:rPr>
          <w:lang w:val="en-US"/>
        </w:rPr>
        <w:t xml:space="preserve">First time a species is mentioned it should ne indicated the author </w:t>
      </w:r>
    </w:p>
  </w:comment>
  <w:comment w:id="69" w:author="Alberto Arzac" w:date="2025-02-13T14:51:00Z" w:initials="AA">
    <w:p w14:paraId="4160B86B" w14:textId="77777777" w:rsidR="00267A12" w:rsidRPr="00334EC6" w:rsidRDefault="00267A12" w:rsidP="00267A12">
      <w:pPr>
        <w:pStyle w:val="a5"/>
        <w:rPr>
          <w:lang w:val="en-US"/>
        </w:rPr>
      </w:pPr>
      <w:r>
        <w:rPr>
          <w:rStyle w:val="a4"/>
        </w:rPr>
        <w:annotationRef/>
      </w:r>
      <w:r w:rsidRPr="00334EC6">
        <w:rPr>
          <w:lang w:val="en-US"/>
        </w:rPr>
        <w:t>No need to mention the names again because you have already defined abbreviations for the sites earlier</w:t>
      </w:r>
    </w:p>
  </w:comment>
  <w:comment w:id="77" w:author="Alberto Arzac" w:date="2025-02-13T14:51:00Z" w:initials="AA">
    <w:p w14:paraId="59D9A1F0" w14:textId="77777777" w:rsidR="00267A12" w:rsidRPr="00334EC6" w:rsidRDefault="00267A12" w:rsidP="00267A12">
      <w:pPr>
        <w:pStyle w:val="a5"/>
        <w:rPr>
          <w:lang w:val="en-US"/>
        </w:rPr>
      </w:pPr>
      <w:r>
        <w:rPr>
          <w:rStyle w:val="a4"/>
        </w:rPr>
        <w:annotationRef/>
      </w:r>
      <w:r w:rsidRPr="00334EC6">
        <w:rPr>
          <w:lang w:val="en-US"/>
        </w:rPr>
        <w:t>I would send this table to supplements</w:t>
      </w:r>
    </w:p>
  </w:comment>
  <w:comment w:id="81" w:author="Alberto Arzac" w:date="2025-02-13T14:54:00Z" w:initials="AA">
    <w:p w14:paraId="076797FF" w14:textId="77777777" w:rsidR="00267A12" w:rsidRPr="00334EC6" w:rsidRDefault="00267A12" w:rsidP="00267A12">
      <w:pPr>
        <w:pStyle w:val="a5"/>
        <w:rPr>
          <w:lang w:val="en-US"/>
        </w:rPr>
      </w:pPr>
      <w:r>
        <w:rPr>
          <w:rStyle w:val="a4"/>
        </w:rPr>
        <w:annotationRef/>
      </w:r>
      <w:r w:rsidRPr="00334EC6">
        <w:rPr>
          <w:lang w:val="en-US"/>
        </w:rPr>
        <w:t xml:space="preserve">You should be consistent in the text, or use names or use abbreviations… My recommendation is to use abbreviations because it saves space in the manuscript </w:t>
      </w:r>
    </w:p>
  </w:comment>
  <w:comment w:id="89" w:author="Alberto Arzac" w:date="2025-02-13T14:49:00Z" w:initials="AA">
    <w:p w14:paraId="5224369F" w14:textId="7CAE1C64" w:rsidR="00267A12" w:rsidRPr="00334EC6" w:rsidRDefault="00267A12" w:rsidP="00267A12">
      <w:pPr>
        <w:pStyle w:val="a5"/>
        <w:rPr>
          <w:lang w:val="en-US"/>
        </w:rPr>
      </w:pPr>
      <w:r>
        <w:rPr>
          <w:rStyle w:val="a4"/>
        </w:rPr>
        <w:annotationRef/>
      </w:r>
      <w:r w:rsidRPr="00334EC6">
        <w:rPr>
          <w:lang w:val="en-US"/>
        </w:rPr>
        <w:t>I would restructure this table with the sites as rows. In addition I would include the number of cross-dated trees per site, the tree mean age, the tree mean ring width… Currently is not so informative table.</w:t>
      </w:r>
    </w:p>
  </w:comment>
  <w:comment w:id="103" w:author="Alberto Arzac" w:date="2025-02-13T14:58:00Z" w:initials="AA">
    <w:p w14:paraId="1CD7CA48" w14:textId="77777777" w:rsidR="00C57EE2" w:rsidRPr="00334EC6" w:rsidRDefault="00C57EE2" w:rsidP="00C57EE2">
      <w:pPr>
        <w:pStyle w:val="a5"/>
        <w:rPr>
          <w:lang w:val="en-US"/>
        </w:rPr>
      </w:pPr>
      <w:r>
        <w:rPr>
          <w:rStyle w:val="a4"/>
        </w:rPr>
        <w:annotationRef/>
      </w:r>
      <w:r w:rsidRPr="00334EC6">
        <w:rPr>
          <w:lang w:val="en-US"/>
        </w:rPr>
        <w:t>No need to mention this, just mention in the results that chronologies correlate</w:t>
      </w:r>
    </w:p>
  </w:comment>
  <w:comment w:id="116" w:author="Alberto Arzac" w:date="2025-02-13T14:58:00Z" w:initials="AA">
    <w:p w14:paraId="6F5066BD" w14:textId="77777777" w:rsidR="00C57EE2" w:rsidRPr="00334EC6" w:rsidRDefault="00C57EE2" w:rsidP="00C57EE2">
      <w:pPr>
        <w:pStyle w:val="a5"/>
        <w:rPr>
          <w:lang w:val="en-US"/>
        </w:rPr>
      </w:pPr>
      <w:r>
        <w:rPr>
          <w:rStyle w:val="a4"/>
        </w:rPr>
        <w:annotationRef/>
      </w:r>
      <w:r w:rsidRPr="00334EC6">
        <w:rPr>
          <w:lang w:val="en-US"/>
        </w:rPr>
        <w:t>After the species has been introduced for the first time no need to write the complete name: P. sylvestris</w:t>
      </w:r>
    </w:p>
  </w:comment>
  <w:comment w:id="119" w:author="Alberto Arzac" w:date="2025-02-13T14:59:00Z" w:initials="AA">
    <w:p w14:paraId="358EB0D5" w14:textId="77777777" w:rsidR="00C57EE2" w:rsidRPr="00334EC6" w:rsidRDefault="00C57EE2" w:rsidP="00C57EE2">
      <w:pPr>
        <w:pStyle w:val="a5"/>
        <w:rPr>
          <w:lang w:val="en-US"/>
        </w:rPr>
      </w:pPr>
      <w:r>
        <w:rPr>
          <w:rStyle w:val="a4"/>
        </w:rPr>
        <w:annotationRef/>
      </w:r>
      <w:r w:rsidRPr="00334EC6">
        <w:rPr>
          <w:lang w:val="en-US"/>
        </w:rPr>
        <w:t>Latin names always are written in italics</w:t>
      </w:r>
    </w:p>
  </w:comment>
  <w:comment w:id="138" w:author="Alberto Arzac" w:date="2025-02-13T15:00:00Z" w:initials="AA">
    <w:p w14:paraId="35301BAF" w14:textId="77777777" w:rsidR="00C57EE2" w:rsidRPr="00334EC6" w:rsidRDefault="00C57EE2" w:rsidP="00C57EE2">
      <w:pPr>
        <w:pStyle w:val="a5"/>
        <w:rPr>
          <w:lang w:val="en-US"/>
        </w:rPr>
      </w:pPr>
      <w:r>
        <w:rPr>
          <w:rStyle w:val="a4"/>
        </w:rPr>
        <w:annotationRef/>
      </w:r>
      <w:r w:rsidRPr="00334EC6">
        <w:rPr>
          <w:lang w:val="en-US"/>
        </w:rPr>
        <w:t>Missing the P value</w:t>
      </w:r>
    </w:p>
  </w:comment>
  <w:comment w:id="145" w:author="Alberto Arzac" w:date="2025-02-13T15:00:00Z" w:initials="AA">
    <w:p w14:paraId="3CDDF735" w14:textId="77777777" w:rsidR="00C57EE2" w:rsidRPr="00334EC6" w:rsidRDefault="00C57EE2" w:rsidP="00C57EE2">
      <w:pPr>
        <w:pStyle w:val="a5"/>
        <w:rPr>
          <w:lang w:val="en-US"/>
        </w:rPr>
      </w:pPr>
      <w:r>
        <w:rPr>
          <w:rStyle w:val="a4"/>
        </w:rPr>
        <w:annotationRef/>
      </w:r>
      <w:r w:rsidRPr="00334EC6">
        <w:rPr>
          <w:lang w:val="en-US"/>
        </w:rPr>
        <w:t>P value</w:t>
      </w:r>
    </w:p>
  </w:comment>
  <w:comment w:id="154" w:author="Alberto Arzac" w:date="2025-02-13T14:59:00Z" w:initials="AA">
    <w:p w14:paraId="21243827" w14:textId="0F5387AA" w:rsidR="00C57EE2" w:rsidRPr="00334EC6" w:rsidRDefault="00C57EE2" w:rsidP="00C57EE2">
      <w:pPr>
        <w:pStyle w:val="a5"/>
        <w:rPr>
          <w:lang w:val="en-US"/>
        </w:rPr>
      </w:pPr>
      <w:r>
        <w:rPr>
          <w:rStyle w:val="a4"/>
        </w:rPr>
        <w:annotationRef/>
      </w:r>
      <w:r w:rsidRPr="00334EC6">
        <w:rPr>
          <w:lang w:val="en-US"/>
        </w:rPr>
        <w:t>This figure better in supplements</w:t>
      </w:r>
    </w:p>
  </w:comment>
  <w:comment w:id="163" w:author="Alberto Arzac" w:date="2025-02-13T15:01:00Z" w:initials="AA">
    <w:p w14:paraId="2F9E0A7C" w14:textId="77777777" w:rsidR="00C57EE2" w:rsidRPr="00334EC6" w:rsidRDefault="00C57EE2" w:rsidP="00C57EE2">
      <w:pPr>
        <w:pStyle w:val="a5"/>
        <w:rPr>
          <w:lang w:val="en-US"/>
        </w:rPr>
      </w:pPr>
      <w:r>
        <w:rPr>
          <w:rStyle w:val="a4"/>
        </w:rPr>
        <w:annotationRef/>
      </w:r>
      <w:r w:rsidRPr="00334EC6">
        <w:rPr>
          <w:lang w:val="en-US"/>
        </w:rPr>
        <w:t>In the results sections you should describe the results, not what was done. What was done goes in the methods…</w:t>
      </w:r>
    </w:p>
  </w:comment>
  <w:comment w:id="164" w:author="Alberto Arzac" w:date="2025-02-13T15:01:00Z" w:initials="AA">
    <w:p w14:paraId="2BE815AB" w14:textId="77777777" w:rsidR="00BF7EEC" w:rsidRPr="00334EC6" w:rsidRDefault="00BF7EEC" w:rsidP="00BF7EEC">
      <w:pPr>
        <w:pStyle w:val="a5"/>
        <w:rPr>
          <w:lang w:val="en-US"/>
        </w:rPr>
      </w:pPr>
      <w:r>
        <w:rPr>
          <w:rStyle w:val="a4"/>
        </w:rPr>
        <w:annotationRef/>
      </w:r>
      <w:r w:rsidRPr="00334EC6">
        <w:rPr>
          <w:lang w:val="en-US"/>
        </w:rPr>
        <w:t>This is not a result, is methods</w:t>
      </w:r>
    </w:p>
  </w:comment>
  <w:comment w:id="173" w:author="Alberto Arzac" w:date="2025-02-13T15:03:00Z" w:initials="AA">
    <w:p w14:paraId="57FECBA9" w14:textId="77777777" w:rsidR="00BF7EEC" w:rsidRPr="00334EC6" w:rsidRDefault="00BF7EEC" w:rsidP="00BF7EEC">
      <w:pPr>
        <w:pStyle w:val="a5"/>
        <w:rPr>
          <w:lang w:val="en-US"/>
        </w:rPr>
      </w:pPr>
      <w:r>
        <w:rPr>
          <w:rStyle w:val="a4"/>
        </w:rPr>
        <w:annotationRef/>
      </w:r>
      <w:r w:rsidRPr="00334EC6">
        <w:rPr>
          <w:lang w:val="en-US"/>
        </w:rPr>
        <w:t>You should to decide is you will use p or P, in any case they are in italic</w:t>
      </w:r>
    </w:p>
  </w:comment>
  <w:comment w:id="212" w:author="Alberto Arzac" w:date="2025-02-13T15:07:00Z" w:initials="AA">
    <w:p w14:paraId="7B32EB3D" w14:textId="77777777" w:rsidR="00951C82" w:rsidRPr="00334EC6" w:rsidRDefault="00951C82" w:rsidP="00951C82">
      <w:pPr>
        <w:pStyle w:val="a5"/>
        <w:rPr>
          <w:lang w:val="en-US"/>
        </w:rPr>
      </w:pPr>
      <w:r>
        <w:rPr>
          <w:rStyle w:val="a4"/>
        </w:rPr>
        <w:annotationRef/>
      </w:r>
      <w:r w:rsidRPr="00334EC6">
        <w:rPr>
          <w:lang w:val="en-US"/>
        </w:rPr>
        <w:t>Try to compile and edit the figures in powerpoint and then group them and copy/pate as metafile… Like they are now is messy because is not a real figure, it’s a compilation of individual figures...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6F14C4" w15:done="0"/>
  <w15:commentEx w15:paraId="7A021706" w15:done="0"/>
  <w15:commentEx w15:paraId="443A462C" w15:done="0"/>
  <w15:commentEx w15:paraId="4160B86B" w15:done="0"/>
  <w15:commentEx w15:paraId="59D9A1F0" w15:done="0"/>
  <w15:commentEx w15:paraId="076797FF" w15:done="0"/>
  <w15:commentEx w15:paraId="5224369F" w15:done="0"/>
  <w15:commentEx w15:paraId="1CD7CA48" w15:done="0"/>
  <w15:commentEx w15:paraId="6F5066BD" w15:done="0"/>
  <w15:commentEx w15:paraId="358EB0D5" w15:done="0"/>
  <w15:commentEx w15:paraId="35301BAF" w15:done="0"/>
  <w15:commentEx w15:paraId="3CDDF735" w15:done="0"/>
  <w15:commentEx w15:paraId="21243827" w15:done="0"/>
  <w15:commentEx w15:paraId="2F9E0A7C" w15:done="0"/>
  <w15:commentEx w15:paraId="2BE815AB" w15:done="0"/>
  <w15:commentEx w15:paraId="57FECBA9" w15:done="0"/>
  <w15:commentEx w15:paraId="7B32EB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199231" w16cex:dateUtc="2025-02-13T07:50:00Z"/>
  <w16cex:commentExtensible w16cex:durableId="6EC8D972" w16cex:dateUtc="2024-01-26T04:55:00Z"/>
  <w16cex:commentExtensible w16cex:durableId="6D902B2C" w16cex:dateUtc="2025-02-13T07:44:00Z"/>
  <w16cex:commentExtensible w16cex:durableId="44CC1A3D" w16cex:dateUtc="2025-02-13T07:51:00Z"/>
  <w16cex:commentExtensible w16cex:durableId="043C13C9" w16cex:dateUtc="2025-02-13T07:51:00Z"/>
  <w16cex:commentExtensible w16cex:durableId="6871D0B6" w16cex:dateUtc="2025-02-13T07:54:00Z"/>
  <w16cex:commentExtensible w16cex:durableId="3901BDE6" w16cex:dateUtc="2025-02-13T07:49:00Z"/>
  <w16cex:commentExtensible w16cex:durableId="406BCC7F" w16cex:dateUtc="2025-02-13T07:58:00Z"/>
  <w16cex:commentExtensible w16cex:durableId="19F9DB97" w16cex:dateUtc="2025-02-13T07:58:00Z"/>
  <w16cex:commentExtensible w16cex:durableId="3B11A96B" w16cex:dateUtc="2025-02-13T07:59:00Z"/>
  <w16cex:commentExtensible w16cex:durableId="208DB3EB" w16cex:dateUtc="2025-02-13T08:00:00Z"/>
  <w16cex:commentExtensible w16cex:durableId="453B959E" w16cex:dateUtc="2025-02-13T08:00:00Z"/>
  <w16cex:commentExtensible w16cex:durableId="59D465F6" w16cex:dateUtc="2025-02-13T07:59:00Z"/>
  <w16cex:commentExtensible w16cex:durableId="24F56A0A" w16cex:dateUtc="2025-02-13T08:01:00Z"/>
  <w16cex:commentExtensible w16cex:durableId="53FD1195" w16cex:dateUtc="2025-02-13T08:01:00Z"/>
  <w16cex:commentExtensible w16cex:durableId="40566522" w16cex:dateUtc="2025-02-13T08:03:00Z"/>
  <w16cex:commentExtensible w16cex:durableId="69135316" w16cex:dateUtc="2025-02-13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6F14C4" w16cid:durableId="3E199231"/>
  <w16cid:commentId w16cid:paraId="7A021706" w16cid:durableId="6EC8D972"/>
  <w16cid:commentId w16cid:paraId="443A462C" w16cid:durableId="6D902B2C"/>
  <w16cid:commentId w16cid:paraId="4160B86B" w16cid:durableId="44CC1A3D"/>
  <w16cid:commentId w16cid:paraId="59D9A1F0" w16cid:durableId="043C13C9"/>
  <w16cid:commentId w16cid:paraId="076797FF" w16cid:durableId="6871D0B6"/>
  <w16cid:commentId w16cid:paraId="5224369F" w16cid:durableId="3901BDE6"/>
  <w16cid:commentId w16cid:paraId="1CD7CA48" w16cid:durableId="406BCC7F"/>
  <w16cid:commentId w16cid:paraId="6F5066BD" w16cid:durableId="19F9DB97"/>
  <w16cid:commentId w16cid:paraId="358EB0D5" w16cid:durableId="3B11A96B"/>
  <w16cid:commentId w16cid:paraId="35301BAF" w16cid:durableId="208DB3EB"/>
  <w16cid:commentId w16cid:paraId="3CDDF735" w16cid:durableId="453B959E"/>
  <w16cid:commentId w16cid:paraId="21243827" w16cid:durableId="59D465F6"/>
  <w16cid:commentId w16cid:paraId="2F9E0A7C" w16cid:durableId="24F56A0A"/>
  <w16cid:commentId w16cid:paraId="2BE815AB" w16cid:durableId="53FD1195"/>
  <w16cid:commentId w16cid:paraId="57FECBA9" w16cid:durableId="40566522"/>
  <w16cid:commentId w16cid:paraId="7B32EB3D" w16cid:durableId="6913531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87A88" w14:textId="77777777" w:rsidR="00D95DFB" w:rsidRDefault="00D95DFB" w:rsidP="00697562">
      <w:pPr>
        <w:spacing w:after="0" w:line="240" w:lineRule="auto"/>
      </w:pPr>
      <w:r>
        <w:separator/>
      </w:r>
    </w:p>
  </w:endnote>
  <w:endnote w:type="continuationSeparator" w:id="0">
    <w:p w14:paraId="00E3C505" w14:textId="77777777" w:rsidR="00D95DFB" w:rsidRDefault="00D95DFB"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7CD89" w14:textId="77777777" w:rsidR="00D95DFB" w:rsidRDefault="00D95DFB" w:rsidP="00697562">
      <w:pPr>
        <w:spacing w:after="0" w:line="240" w:lineRule="auto"/>
      </w:pPr>
      <w:r>
        <w:separator/>
      </w:r>
    </w:p>
  </w:footnote>
  <w:footnote w:type="continuationSeparator" w:id="0">
    <w:p w14:paraId="55B6FCA8" w14:textId="77777777" w:rsidR="00D95DFB" w:rsidRDefault="00D95DFB"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berto Arzac">
    <w15:presenceInfo w15:providerId="Windows Live" w15:userId="f994ffd1f63a2575"/>
  </w15:person>
  <w15:person w15:author="Кристина">
    <w15:presenceInfo w15:providerId="None" w15:userId="Кристин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2420B"/>
    <w:rsid w:val="00041DA1"/>
    <w:rsid w:val="000452BB"/>
    <w:rsid w:val="000541A6"/>
    <w:rsid w:val="000646AD"/>
    <w:rsid w:val="000701B6"/>
    <w:rsid w:val="000710ED"/>
    <w:rsid w:val="000856CE"/>
    <w:rsid w:val="00087119"/>
    <w:rsid w:val="00087CB1"/>
    <w:rsid w:val="00092A3A"/>
    <w:rsid w:val="000A07C8"/>
    <w:rsid w:val="000B1D5F"/>
    <w:rsid w:val="000B5897"/>
    <w:rsid w:val="000C01A1"/>
    <w:rsid w:val="000C3182"/>
    <w:rsid w:val="000C5D76"/>
    <w:rsid w:val="000C738B"/>
    <w:rsid w:val="000D2672"/>
    <w:rsid w:val="000E02FA"/>
    <w:rsid w:val="000E1CCC"/>
    <w:rsid w:val="000E4B7D"/>
    <w:rsid w:val="000E623D"/>
    <w:rsid w:val="000F7B74"/>
    <w:rsid w:val="0010148B"/>
    <w:rsid w:val="00103E1B"/>
    <w:rsid w:val="00105EEB"/>
    <w:rsid w:val="00123870"/>
    <w:rsid w:val="00134D5D"/>
    <w:rsid w:val="001417FD"/>
    <w:rsid w:val="00150836"/>
    <w:rsid w:val="001712A0"/>
    <w:rsid w:val="001733B7"/>
    <w:rsid w:val="001775CA"/>
    <w:rsid w:val="001835B0"/>
    <w:rsid w:val="00192430"/>
    <w:rsid w:val="00194391"/>
    <w:rsid w:val="001A5A41"/>
    <w:rsid w:val="001C46DC"/>
    <w:rsid w:val="001C4ABF"/>
    <w:rsid w:val="001C572A"/>
    <w:rsid w:val="001E70BF"/>
    <w:rsid w:val="001F3714"/>
    <w:rsid w:val="0020657F"/>
    <w:rsid w:val="00206C4B"/>
    <w:rsid w:val="0021103C"/>
    <w:rsid w:val="002179F9"/>
    <w:rsid w:val="00226115"/>
    <w:rsid w:val="002265A7"/>
    <w:rsid w:val="002350F2"/>
    <w:rsid w:val="00240B60"/>
    <w:rsid w:val="002528CB"/>
    <w:rsid w:val="0026653D"/>
    <w:rsid w:val="00267A12"/>
    <w:rsid w:val="00271F9C"/>
    <w:rsid w:val="00273036"/>
    <w:rsid w:val="002854A6"/>
    <w:rsid w:val="002863CB"/>
    <w:rsid w:val="00287838"/>
    <w:rsid w:val="002908E8"/>
    <w:rsid w:val="00295C81"/>
    <w:rsid w:val="002B6EC4"/>
    <w:rsid w:val="002C4D3B"/>
    <w:rsid w:val="002C7D3C"/>
    <w:rsid w:val="002D2B6C"/>
    <w:rsid w:val="002D4A3C"/>
    <w:rsid w:val="002D522A"/>
    <w:rsid w:val="002D7C02"/>
    <w:rsid w:val="002E2447"/>
    <w:rsid w:val="00302A1E"/>
    <w:rsid w:val="00307922"/>
    <w:rsid w:val="0031365D"/>
    <w:rsid w:val="00330CC1"/>
    <w:rsid w:val="00334EC6"/>
    <w:rsid w:val="0033639D"/>
    <w:rsid w:val="003406D5"/>
    <w:rsid w:val="003416D4"/>
    <w:rsid w:val="003416FB"/>
    <w:rsid w:val="00350A87"/>
    <w:rsid w:val="00351608"/>
    <w:rsid w:val="003628FC"/>
    <w:rsid w:val="00372227"/>
    <w:rsid w:val="003765C6"/>
    <w:rsid w:val="0038103F"/>
    <w:rsid w:val="003868C2"/>
    <w:rsid w:val="00390BE9"/>
    <w:rsid w:val="00393F83"/>
    <w:rsid w:val="003959D2"/>
    <w:rsid w:val="003C2780"/>
    <w:rsid w:val="003C4CBA"/>
    <w:rsid w:val="003D0133"/>
    <w:rsid w:val="003D1AF7"/>
    <w:rsid w:val="003E370E"/>
    <w:rsid w:val="003E5797"/>
    <w:rsid w:val="003E78B1"/>
    <w:rsid w:val="003F10B1"/>
    <w:rsid w:val="003F5D38"/>
    <w:rsid w:val="003F783F"/>
    <w:rsid w:val="00411DAF"/>
    <w:rsid w:val="004137C9"/>
    <w:rsid w:val="00416C7E"/>
    <w:rsid w:val="004324E5"/>
    <w:rsid w:val="004563E0"/>
    <w:rsid w:val="00463E7C"/>
    <w:rsid w:val="00481BA7"/>
    <w:rsid w:val="0049685D"/>
    <w:rsid w:val="004B0F7F"/>
    <w:rsid w:val="004B154E"/>
    <w:rsid w:val="004D457A"/>
    <w:rsid w:val="004D4E8C"/>
    <w:rsid w:val="004E42C9"/>
    <w:rsid w:val="004F7E9E"/>
    <w:rsid w:val="005069AA"/>
    <w:rsid w:val="00512D30"/>
    <w:rsid w:val="0052049D"/>
    <w:rsid w:val="005237B1"/>
    <w:rsid w:val="005522BC"/>
    <w:rsid w:val="005533F5"/>
    <w:rsid w:val="005634EA"/>
    <w:rsid w:val="005666F7"/>
    <w:rsid w:val="00573BF7"/>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40E90"/>
    <w:rsid w:val="0065605F"/>
    <w:rsid w:val="00656751"/>
    <w:rsid w:val="00670F95"/>
    <w:rsid w:val="0067327D"/>
    <w:rsid w:val="00682C32"/>
    <w:rsid w:val="006837BC"/>
    <w:rsid w:val="0069482C"/>
    <w:rsid w:val="00697562"/>
    <w:rsid w:val="006A6AC4"/>
    <w:rsid w:val="006A7F98"/>
    <w:rsid w:val="006B0B9C"/>
    <w:rsid w:val="006B756B"/>
    <w:rsid w:val="006D66E1"/>
    <w:rsid w:val="006E07DD"/>
    <w:rsid w:val="006F2B7A"/>
    <w:rsid w:val="00703494"/>
    <w:rsid w:val="00711A01"/>
    <w:rsid w:val="0071247C"/>
    <w:rsid w:val="00715D06"/>
    <w:rsid w:val="00717F95"/>
    <w:rsid w:val="007210D1"/>
    <w:rsid w:val="00732165"/>
    <w:rsid w:val="00734E94"/>
    <w:rsid w:val="00736B60"/>
    <w:rsid w:val="00736BA6"/>
    <w:rsid w:val="00741E89"/>
    <w:rsid w:val="00745E04"/>
    <w:rsid w:val="00750011"/>
    <w:rsid w:val="00762815"/>
    <w:rsid w:val="0077328D"/>
    <w:rsid w:val="00774C06"/>
    <w:rsid w:val="00784523"/>
    <w:rsid w:val="00790F7C"/>
    <w:rsid w:val="007A420E"/>
    <w:rsid w:val="007B36AB"/>
    <w:rsid w:val="007B3FFA"/>
    <w:rsid w:val="007C250E"/>
    <w:rsid w:val="007D2740"/>
    <w:rsid w:val="007D55AA"/>
    <w:rsid w:val="00801C90"/>
    <w:rsid w:val="00814DB3"/>
    <w:rsid w:val="00823410"/>
    <w:rsid w:val="00825EB9"/>
    <w:rsid w:val="00826328"/>
    <w:rsid w:val="00827DB8"/>
    <w:rsid w:val="00830696"/>
    <w:rsid w:val="00832DE8"/>
    <w:rsid w:val="0083341C"/>
    <w:rsid w:val="008460F8"/>
    <w:rsid w:val="00846465"/>
    <w:rsid w:val="0085308A"/>
    <w:rsid w:val="00863CDF"/>
    <w:rsid w:val="00885BF4"/>
    <w:rsid w:val="00887FD1"/>
    <w:rsid w:val="00891B0D"/>
    <w:rsid w:val="008A0265"/>
    <w:rsid w:val="008A12C4"/>
    <w:rsid w:val="008A2A56"/>
    <w:rsid w:val="008A58EF"/>
    <w:rsid w:val="008B52F5"/>
    <w:rsid w:val="008C5200"/>
    <w:rsid w:val="008C60BB"/>
    <w:rsid w:val="008E3C47"/>
    <w:rsid w:val="008E678B"/>
    <w:rsid w:val="008F641F"/>
    <w:rsid w:val="008F6C6C"/>
    <w:rsid w:val="00900976"/>
    <w:rsid w:val="00911023"/>
    <w:rsid w:val="009148D0"/>
    <w:rsid w:val="00915F44"/>
    <w:rsid w:val="0092444D"/>
    <w:rsid w:val="00930F70"/>
    <w:rsid w:val="009405F4"/>
    <w:rsid w:val="00951C82"/>
    <w:rsid w:val="009529C4"/>
    <w:rsid w:val="00966206"/>
    <w:rsid w:val="009830DC"/>
    <w:rsid w:val="00987125"/>
    <w:rsid w:val="009911DA"/>
    <w:rsid w:val="009A73CE"/>
    <w:rsid w:val="009A78C9"/>
    <w:rsid w:val="009B31FD"/>
    <w:rsid w:val="009D239B"/>
    <w:rsid w:val="009D2F77"/>
    <w:rsid w:val="009E0DBB"/>
    <w:rsid w:val="009F66A6"/>
    <w:rsid w:val="009F786D"/>
    <w:rsid w:val="00A05F4B"/>
    <w:rsid w:val="00A134BF"/>
    <w:rsid w:val="00A211B5"/>
    <w:rsid w:val="00A35719"/>
    <w:rsid w:val="00A40A73"/>
    <w:rsid w:val="00A54ABD"/>
    <w:rsid w:val="00A66387"/>
    <w:rsid w:val="00A66FC5"/>
    <w:rsid w:val="00A7059D"/>
    <w:rsid w:val="00A8020D"/>
    <w:rsid w:val="00A83FF3"/>
    <w:rsid w:val="00A84AD8"/>
    <w:rsid w:val="00A867E3"/>
    <w:rsid w:val="00A87498"/>
    <w:rsid w:val="00A927F9"/>
    <w:rsid w:val="00A92DF6"/>
    <w:rsid w:val="00A9486E"/>
    <w:rsid w:val="00AA0660"/>
    <w:rsid w:val="00AB048F"/>
    <w:rsid w:val="00AB1C4F"/>
    <w:rsid w:val="00AB58CC"/>
    <w:rsid w:val="00AB6EB4"/>
    <w:rsid w:val="00AC583A"/>
    <w:rsid w:val="00AD25F7"/>
    <w:rsid w:val="00AD3850"/>
    <w:rsid w:val="00AD388E"/>
    <w:rsid w:val="00AE29EB"/>
    <w:rsid w:val="00AE3ABE"/>
    <w:rsid w:val="00AE68F8"/>
    <w:rsid w:val="00B103CF"/>
    <w:rsid w:val="00B17716"/>
    <w:rsid w:val="00B17B3A"/>
    <w:rsid w:val="00B223B4"/>
    <w:rsid w:val="00B2284F"/>
    <w:rsid w:val="00B26217"/>
    <w:rsid w:val="00B30E5B"/>
    <w:rsid w:val="00B41AED"/>
    <w:rsid w:val="00B46AA8"/>
    <w:rsid w:val="00B51A10"/>
    <w:rsid w:val="00B63765"/>
    <w:rsid w:val="00B74B19"/>
    <w:rsid w:val="00B75890"/>
    <w:rsid w:val="00B82DFC"/>
    <w:rsid w:val="00B93AF3"/>
    <w:rsid w:val="00B94526"/>
    <w:rsid w:val="00B95D27"/>
    <w:rsid w:val="00B96EC7"/>
    <w:rsid w:val="00BB244D"/>
    <w:rsid w:val="00BB50D5"/>
    <w:rsid w:val="00BC0B2A"/>
    <w:rsid w:val="00BC2B67"/>
    <w:rsid w:val="00BC56CA"/>
    <w:rsid w:val="00BE6FBC"/>
    <w:rsid w:val="00BF7EEC"/>
    <w:rsid w:val="00C11FFE"/>
    <w:rsid w:val="00C17636"/>
    <w:rsid w:val="00C20620"/>
    <w:rsid w:val="00C247BF"/>
    <w:rsid w:val="00C26C52"/>
    <w:rsid w:val="00C33276"/>
    <w:rsid w:val="00C506D7"/>
    <w:rsid w:val="00C52D97"/>
    <w:rsid w:val="00C5455E"/>
    <w:rsid w:val="00C57EE2"/>
    <w:rsid w:val="00C63C7D"/>
    <w:rsid w:val="00C655CD"/>
    <w:rsid w:val="00C72565"/>
    <w:rsid w:val="00C729A2"/>
    <w:rsid w:val="00C82D97"/>
    <w:rsid w:val="00C863B1"/>
    <w:rsid w:val="00C933C3"/>
    <w:rsid w:val="00CA71A3"/>
    <w:rsid w:val="00CB1354"/>
    <w:rsid w:val="00CB3209"/>
    <w:rsid w:val="00CB577C"/>
    <w:rsid w:val="00CC2224"/>
    <w:rsid w:val="00CC7ECC"/>
    <w:rsid w:val="00CD0F64"/>
    <w:rsid w:val="00CD6372"/>
    <w:rsid w:val="00CE1304"/>
    <w:rsid w:val="00CE39C3"/>
    <w:rsid w:val="00CE4367"/>
    <w:rsid w:val="00CE4741"/>
    <w:rsid w:val="00CE513C"/>
    <w:rsid w:val="00CE5EEE"/>
    <w:rsid w:val="00CE658E"/>
    <w:rsid w:val="00CF1097"/>
    <w:rsid w:val="00CF2FF7"/>
    <w:rsid w:val="00CF50BA"/>
    <w:rsid w:val="00CF51C9"/>
    <w:rsid w:val="00D04141"/>
    <w:rsid w:val="00D122B9"/>
    <w:rsid w:val="00D149F5"/>
    <w:rsid w:val="00D23A68"/>
    <w:rsid w:val="00D23D3F"/>
    <w:rsid w:val="00D35478"/>
    <w:rsid w:val="00D36112"/>
    <w:rsid w:val="00D375C1"/>
    <w:rsid w:val="00D41383"/>
    <w:rsid w:val="00D46AB5"/>
    <w:rsid w:val="00D4735F"/>
    <w:rsid w:val="00D62A63"/>
    <w:rsid w:val="00D63DD0"/>
    <w:rsid w:val="00D67290"/>
    <w:rsid w:val="00D67BB3"/>
    <w:rsid w:val="00D703AC"/>
    <w:rsid w:val="00D70DFE"/>
    <w:rsid w:val="00D7413B"/>
    <w:rsid w:val="00D75257"/>
    <w:rsid w:val="00D76D95"/>
    <w:rsid w:val="00D80541"/>
    <w:rsid w:val="00D80FC7"/>
    <w:rsid w:val="00D9533E"/>
    <w:rsid w:val="00D95DFB"/>
    <w:rsid w:val="00DA54C3"/>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929BD"/>
    <w:rsid w:val="00EA0D54"/>
    <w:rsid w:val="00EA6243"/>
    <w:rsid w:val="00EB193E"/>
    <w:rsid w:val="00EC4BAC"/>
    <w:rsid w:val="00ED101F"/>
    <w:rsid w:val="00ED4DB7"/>
    <w:rsid w:val="00ED7307"/>
    <w:rsid w:val="00ED78B7"/>
    <w:rsid w:val="00EE6761"/>
    <w:rsid w:val="00EF3804"/>
    <w:rsid w:val="00EF4BC5"/>
    <w:rsid w:val="00EF77C6"/>
    <w:rsid w:val="00F00BAF"/>
    <w:rsid w:val="00F0196F"/>
    <w:rsid w:val="00F021E8"/>
    <w:rsid w:val="00F10392"/>
    <w:rsid w:val="00F15BB3"/>
    <w:rsid w:val="00F22DB8"/>
    <w:rsid w:val="00F239C5"/>
    <w:rsid w:val="00F24256"/>
    <w:rsid w:val="00F25175"/>
    <w:rsid w:val="00F279EC"/>
    <w:rsid w:val="00F31D1C"/>
    <w:rsid w:val="00F32432"/>
    <w:rsid w:val="00F334CF"/>
    <w:rsid w:val="00F335D4"/>
    <w:rsid w:val="00F337C2"/>
    <w:rsid w:val="00F33897"/>
    <w:rsid w:val="00F35A8D"/>
    <w:rsid w:val="00F4510C"/>
    <w:rsid w:val="00F55914"/>
    <w:rsid w:val="00F61835"/>
    <w:rsid w:val="00F61CC4"/>
    <w:rsid w:val="00F7166F"/>
    <w:rsid w:val="00F74786"/>
    <w:rsid w:val="00F92C3A"/>
    <w:rsid w:val="00F95FAF"/>
    <w:rsid w:val="00F9695D"/>
    <w:rsid w:val="00FA69C8"/>
    <w:rsid w:val="00FB1357"/>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D06"/>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1">
    <w:name w:val="Неразрешенное упоминание1"/>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 w:type="paragraph" w:styleId="af2">
    <w:name w:val="Revision"/>
    <w:hidden/>
    <w:uiPriority w:val="99"/>
    <w:semiHidden/>
    <w:rsid w:val="001014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BA8EC-2BB9-482B-8C2B-B4017CFFF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23</Pages>
  <Words>3921</Words>
  <Characters>22350</Characters>
  <Application>Microsoft Office Word</Application>
  <DocSecurity>0</DocSecurity>
  <Lines>186</Lines>
  <Paragraphs>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15</cp:revision>
  <dcterms:created xsi:type="dcterms:W3CDTF">2025-01-27T13:08:00Z</dcterms:created>
  <dcterms:modified xsi:type="dcterms:W3CDTF">2025-02-19T12:12:00Z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8d5804f8-2e0b-357d-91a5-509b6a99b98f</vt:lpwstr>
  </property>
</Properties>
</file>