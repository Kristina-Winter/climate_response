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84934C" w14:textId="122D61B3" w:rsidR="00F00BAF" w:rsidRPr="00C82D97" w:rsidRDefault="00A66387" w:rsidP="00F00BAF">
      <w:pPr>
        <w:spacing w:after="0" w:line="480" w:lineRule="auto"/>
        <w:contextualSpacing/>
        <w:rPr>
          <w:rFonts w:ascii="Times New Roman" w:eastAsia="Calibri" w:hAnsi="Times New Roman" w:cs="Times New Roman"/>
          <w:b/>
          <w:bCs/>
          <w:kern w:val="2"/>
          <w:sz w:val="24"/>
          <w:szCs w:val="24"/>
          <w:lang w:val="en-US"/>
          <w14:ligatures w14:val="standardContextual"/>
        </w:rPr>
      </w:pPr>
      <w:r w:rsidRPr="00C82D97">
        <w:rPr>
          <w:rFonts w:ascii="Times New Roman" w:eastAsia="Calibri" w:hAnsi="Times New Roman" w:cs="Times New Roman"/>
          <w:b/>
          <w:bCs/>
          <w:kern w:val="2"/>
          <w:sz w:val="24"/>
          <w:szCs w:val="24"/>
          <w:highlight w:val="yellow"/>
          <w:lang w:val="en-US"/>
          <w14:ligatures w14:val="standardContextual"/>
        </w:rPr>
        <w:t>Title</w:t>
      </w:r>
      <w:r w:rsidR="00F00BAF" w:rsidRPr="00C82D97">
        <w:rPr>
          <w:rFonts w:ascii="Times New Roman" w:eastAsia="Calibri" w:hAnsi="Times New Roman" w:cs="Times New Roman"/>
          <w:b/>
          <w:bCs/>
          <w:kern w:val="2"/>
          <w:sz w:val="24"/>
          <w:szCs w:val="24"/>
          <w:highlight w:val="yellow"/>
          <w:lang w:val="en-US"/>
          <w14:ligatures w14:val="standardContextual"/>
        </w:rPr>
        <w:t>???</w:t>
      </w:r>
      <w:r w:rsidR="00F00BAF" w:rsidRPr="00C82D97">
        <w:rPr>
          <w:rFonts w:ascii="Times New Roman" w:eastAsia="Calibri" w:hAnsi="Times New Roman" w:cs="Times New Roman"/>
          <w:b/>
          <w:bCs/>
          <w:kern w:val="2"/>
          <w:sz w:val="24"/>
          <w:szCs w:val="24"/>
          <w:lang w:val="en-US"/>
          <w14:ligatures w14:val="standardContextual"/>
        </w:rPr>
        <w:br/>
        <w:t>- Climate response of coniferous trees in northern latitudes: longitudinal gradient from west to east</w:t>
      </w:r>
    </w:p>
    <w:p w14:paraId="0B930D39" w14:textId="5FC8A722" w:rsidR="00F00BAF" w:rsidRPr="00C82D97" w:rsidRDefault="00F00BAF" w:rsidP="00F00BAF">
      <w:pPr>
        <w:spacing w:after="0" w:line="480" w:lineRule="auto"/>
        <w:contextualSpacing/>
        <w:rPr>
          <w:rFonts w:ascii="Times New Roman" w:eastAsia="Calibri" w:hAnsi="Times New Roman" w:cs="Times New Roman"/>
          <w:b/>
          <w:bCs/>
          <w:kern w:val="2"/>
          <w:sz w:val="24"/>
          <w:szCs w:val="24"/>
          <w:lang w:val="en-US"/>
          <w14:ligatures w14:val="standardContextual"/>
        </w:rPr>
      </w:pPr>
      <w:r w:rsidRPr="00C82D97">
        <w:rPr>
          <w:rFonts w:ascii="Times New Roman" w:eastAsia="Calibri" w:hAnsi="Times New Roman" w:cs="Times New Roman"/>
          <w:b/>
          <w:bCs/>
          <w:kern w:val="2"/>
          <w:sz w:val="24"/>
          <w:szCs w:val="24"/>
          <w:lang w:val="en-US"/>
          <w14:ligatures w14:val="standardContextual"/>
        </w:rPr>
        <w:t>- Response of forest ecosystems to climate change beyond the Arctic Circle</w:t>
      </w:r>
    </w:p>
    <w:p w14:paraId="71B1D50C" w14:textId="11BC7586" w:rsidR="00F00BAF" w:rsidRPr="00C82D97" w:rsidRDefault="00F00BAF" w:rsidP="00F00BAF">
      <w:pPr>
        <w:spacing w:after="0" w:line="480" w:lineRule="auto"/>
        <w:contextualSpacing/>
        <w:rPr>
          <w:rFonts w:ascii="Times New Roman" w:eastAsia="Calibri" w:hAnsi="Times New Roman" w:cs="Times New Roman"/>
          <w:b/>
          <w:bCs/>
          <w:kern w:val="2"/>
          <w:sz w:val="24"/>
          <w:szCs w:val="24"/>
          <w:lang w:val="en-US"/>
          <w14:ligatures w14:val="standardContextual"/>
        </w:rPr>
      </w:pPr>
      <w:r w:rsidRPr="00C82D97">
        <w:rPr>
          <w:rFonts w:ascii="Times New Roman" w:eastAsia="Calibri" w:hAnsi="Times New Roman" w:cs="Times New Roman"/>
          <w:b/>
          <w:bCs/>
          <w:kern w:val="2"/>
          <w:sz w:val="24"/>
          <w:szCs w:val="24"/>
          <w:lang w:val="en-US"/>
          <w14:ligatures w14:val="standardContextual"/>
        </w:rPr>
        <w:t>- Influence of longitudinal climate gradient on larch and pine growth in the Arctic region</w:t>
      </w:r>
    </w:p>
    <w:p w14:paraId="1AC009AB" w14:textId="47723A94" w:rsidR="00F00BAF" w:rsidRPr="00C82D97" w:rsidRDefault="00F00BAF" w:rsidP="00F00BAF">
      <w:pPr>
        <w:spacing w:after="0" w:line="480" w:lineRule="auto"/>
        <w:contextualSpacing/>
        <w:rPr>
          <w:rFonts w:ascii="Times New Roman" w:eastAsia="Calibri" w:hAnsi="Times New Roman" w:cs="Times New Roman"/>
          <w:b/>
          <w:bCs/>
          <w:kern w:val="2"/>
          <w:sz w:val="24"/>
          <w:szCs w:val="24"/>
          <w:lang w:val="en-US"/>
          <w14:ligatures w14:val="standardContextual"/>
        </w:rPr>
      </w:pPr>
      <w:r w:rsidRPr="00C82D97">
        <w:rPr>
          <w:rFonts w:ascii="Times New Roman" w:eastAsia="Calibri" w:hAnsi="Times New Roman" w:cs="Times New Roman"/>
          <w:b/>
          <w:bCs/>
          <w:kern w:val="2"/>
          <w:sz w:val="24"/>
          <w:szCs w:val="24"/>
          <w:lang w:val="en-US"/>
          <w14:ligatures w14:val="standardContextual"/>
        </w:rPr>
        <w:t>- Climate response of coniferous trees in the Arctic region: west-east gradient</w:t>
      </w:r>
    </w:p>
    <w:p w14:paraId="764F2B1B" w14:textId="543F97C6" w:rsidR="00A66387" w:rsidRPr="00C82D97" w:rsidRDefault="00F00BAF" w:rsidP="00F00BAF">
      <w:pPr>
        <w:spacing w:after="0" w:line="480" w:lineRule="auto"/>
        <w:contextualSpacing/>
        <w:rPr>
          <w:rFonts w:ascii="Times New Roman" w:eastAsia="Calibri" w:hAnsi="Times New Roman" w:cs="Times New Roman"/>
          <w:b/>
          <w:bCs/>
          <w:kern w:val="2"/>
          <w:sz w:val="24"/>
          <w:szCs w:val="24"/>
          <w:lang w:val="en-US"/>
          <w14:ligatures w14:val="standardContextual"/>
        </w:rPr>
      </w:pPr>
      <w:r w:rsidRPr="00C82D97">
        <w:rPr>
          <w:rFonts w:ascii="Times New Roman" w:eastAsia="Calibri" w:hAnsi="Times New Roman" w:cs="Times New Roman"/>
          <w:b/>
          <w:bCs/>
          <w:kern w:val="2"/>
          <w:sz w:val="24"/>
          <w:szCs w:val="24"/>
          <w:lang w:val="en-US"/>
          <w14:ligatures w14:val="standardContextual"/>
        </w:rPr>
        <w:t>- Regional differences in the climate response of coniferous trees in Arctic climate conditions</w:t>
      </w:r>
    </w:p>
    <w:p w14:paraId="5892C8F1" w14:textId="77777777" w:rsidR="0010148B" w:rsidRPr="00C82D97" w:rsidRDefault="0010148B" w:rsidP="00087CB1">
      <w:pPr>
        <w:spacing w:after="0" w:line="480" w:lineRule="auto"/>
        <w:contextualSpacing/>
        <w:rPr>
          <w:ins w:id="0" w:author="Alberto Arzac" w:date="2025-02-12T11:46:00Z"/>
          <w:rFonts w:ascii="Times New Roman" w:eastAsia="Calibri" w:hAnsi="Times New Roman" w:cs="Times New Roman"/>
          <w:kern w:val="2"/>
          <w:sz w:val="24"/>
          <w:szCs w:val="24"/>
          <w:lang w:val="en-US"/>
          <w14:ligatures w14:val="standardContextual"/>
        </w:rPr>
      </w:pPr>
    </w:p>
    <w:p w14:paraId="4A398C1D" w14:textId="5D3515D1" w:rsidR="00614B7A" w:rsidRPr="0010148B" w:rsidRDefault="00A66387" w:rsidP="00087CB1">
      <w:pPr>
        <w:spacing w:after="0" w:line="480" w:lineRule="auto"/>
        <w:contextualSpacing/>
        <w:rPr>
          <w:rFonts w:ascii="Times New Roman" w:eastAsia="Calibri" w:hAnsi="Times New Roman" w:cs="Times New Roman"/>
          <w:kern w:val="2"/>
          <w:sz w:val="24"/>
          <w:szCs w:val="24"/>
          <w:vertAlign w:val="superscript"/>
          <w:lang w:val="en-US"/>
          <w14:ligatures w14:val="standardContextual"/>
        </w:rPr>
      </w:pPr>
      <w:r w:rsidRPr="00C82D97">
        <w:rPr>
          <w:rFonts w:ascii="Times New Roman" w:eastAsia="Calibri" w:hAnsi="Times New Roman" w:cs="Times New Roman"/>
          <w:kern w:val="2"/>
          <w:sz w:val="24"/>
          <w:szCs w:val="24"/>
          <w:lang w:val="en-US"/>
          <w14:ligatures w14:val="standardContextual"/>
        </w:rPr>
        <w:t>Kristina V. Akulinina</w:t>
      </w:r>
      <w:ins w:id="1" w:author="Alberto Arzac" w:date="2025-02-12T11:45:00Z">
        <w:r w:rsidR="0010148B" w:rsidRPr="00C82D97">
          <w:rPr>
            <w:rFonts w:ascii="Times New Roman" w:eastAsia="Calibri" w:hAnsi="Times New Roman" w:cs="Times New Roman"/>
            <w:kern w:val="2"/>
            <w:sz w:val="24"/>
            <w:szCs w:val="24"/>
            <w:vertAlign w:val="superscript"/>
            <w:lang w:val="en-US"/>
            <w14:ligatures w14:val="standardContextual"/>
          </w:rPr>
          <w:t>1</w:t>
        </w:r>
      </w:ins>
      <w:r w:rsidRPr="00C82D97">
        <w:rPr>
          <w:rFonts w:ascii="Times New Roman" w:eastAsia="Calibri" w:hAnsi="Times New Roman" w:cs="Times New Roman"/>
          <w:kern w:val="2"/>
          <w:sz w:val="24"/>
          <w:szCs w:val="24"/>
          <w:lang w:val="en-US"/>
          <w14:ligatures w14:val="standardContextual"/>
        </w:rPr>
        <w:t>, Alexander V. Kirdyanov</w:t>
      </w:r>
      <w:ins w:id="2" w:author="Alberto Arzac" w:date="2025-02-12T11:45:00Z">
        <w:r w:rsidR="0010148B" w:rsidRPr="00C82D97">
          <w:rPr>
            <w:rFonts w:ascii="Times New Roman" w:eastAsia="Calibri" w:hAnsi="Times New Roman" w:cs="Times New Roman"/>
            <w:kern w:val="2"/>
            <w:sz w:val="24"/>
            <w:szCs w:val="24"/>
            <w:vertAlign w:val="superscript"/>
            <w:lang w:val="en-US"/>
            <w14:ligatures w14:val="standardContextual"/>
          </w:rPr>
          <w:t>1,2</w:t>
        </w:r>
      </w:ins>
      <w:r w:rsidRPr="00C82D97">
        <w:rPr>
          <w:rFonts w:ascii="Times New Roman" w:eastAsia="Calibri" w:hAnsi="Times New Roman" w:cs="Times New Roman"/>
          <w:kern w:val="2"/>
          <w:sz w:val="24"/>
          <w:szCs w:val="24"/>
          <w:lang w:val="en-US"/>
          <w14:ligatures w14:val="standardContextual"/>
        </w:rPr>
        <w:t>, Vladimir V. Kukarskih</w:t>
      </w:r>
      <w:ins w:id="3" w:author="Alberto Arzac" w:date="2025-02-12T11:45:00Z">
        <w:r w:rsidR="0010148B" w:rsidRPr="00C82D97">
          <w:rPr>
            <w:rFonts w:ascii="Times New Roman" w:eastAsia="Calibri" w:hAnsi="Times New Roman" w:cs="Times New Roman"/>
            <w:kern w:val="2"/>
            <w:sz w:val="24"/>
            <w:szCs w:val="24"/>
            <w:vertAlign w:val="superscript"/>
            <w:lang w:val="en-US"/>
            <w14:ligatures w14:val="standardContextual"/>
          </w:rPr>
          <w:t>1,3</w:t>
        </w:r>
      </w:ins>
      <w:r w:rsidRPr="00C82D97">
        <w:rPr>
          <w:rFonts w:ascii="Times New Roman" w:eastAsia="Calibri" w:hAnsi="Times New Roman" w:cs="Times New Roman"/>
          <w:kern w:val="2"/>
          <w:sz w:val="24"/>
          <w:szCs w:val="24"/>
          <w:lang w:val="en-US"/>
          <w14:ligatures w14:val="standardContextual"/>
        </w:rPr>
        <w:t>, Alexey I. Kolmogorov</w:t>
      </w:r>
      <w:ins w:id="4" w:author="Alberto Arzac" w:date="2025-02-12T11:45:00Z">
        <w:r w:rsidR="0010148B" w:rsidRPr="00C82D97">
          <w:rPr>
            <w:rFonts w:ascii="Times New Roman" w:eastAsia="Calibri" w:hAnsi="Times New Roman" w:cs="Times New Roman"/>
            <w:kern w:val="2"/>
            <w:sz w:val="24"/>
            <w:szCs w:val="24"/>
            <w:vertAlign w:val="superscript"/>
            <w:lang w:val="en-US"/>
            <w14:ligatures w14:val="standardContextual"/>
          </w:rPr>
          <w:t>1,4</w:t>
        </w:r>
      </w:ins>
      <w:r w:rsidRPr="00C82D97">
        <w:rPr>
          <w:rFonts w:ascii="Times New Roman" w:eastAsia="Calibri" w:hAnsi="Times New Roman" w:cs="Times New Roman"/>
          <w:kern w:val="2"/>
          <w:sz w:val="24"/>
          <w:szCs w:val="24"/>
          <w:lang w:val="en-US"/>
          <w14:ligatures w14:val="standardContextual"/>
        </w:rPr>
        <w:t xml:space="preserve">, </w:t>
      </w:r>
      <w:r w:rsidR="008A2A56" w:rsidRPr="00C82D97">
        <w:rPr>
          <w:rFonts w:ascii="Times New Roman" w:eastAsia="Calibri" w:hAnsi="Times New Roman" w:cs="Times New Roman"/>
          <w:kern w:val="2"/>
          <w:sz w:val="24"/>
          <w:szCs w:val="24"/>
          <w:lang w:val="en-US"/>
          <w14:ligatures w14:val="standardContextual"/>
        </w:rPr>
        <w:t>Victoria</w:t>
      </w:r>
      <w:r w:rsidRPr="00C82D97">
        <w:rPr>
          <w:rFonts w:ascii="Times New Roman" w:eastAsia="Calibri" w:hAnsi="Times New Roman" w:cs="Times New Roman"/>
          <w:kern w:val="2"/>
          <w:sz w:val="24"/>
          <w:szCs w:val="24"/>
          <w:lang w:val="en-US"/>
          <w14:ligatures w14:val="standardContextual"/>
        </w:rPr>
        <w:t xml:space="preserve"> V. Agapova</w:t>
      </w:r>
      <w:ins w:id="5" w:author="Alberto Arzac" w:date="2025-02-12T11:45:00Z">
        <w:r w:rsidR="0010148B" w:rsidRPr="00C82D97">
          <w:rPr>
            <w:rFonts w:ascii="Times New Roman" w:eastAsia="Calibri" w:hAnsi="Times New Roman" w:cs="Times New Roman"/>
            <w:kern w:val="2"/>
            <w:sz w:val="24"/>
            <w:szCs w:val="24"/>
            <w:vertAlign w:val="superscript"/>
            <w:lang w:val="en-US"/>
            <w14:ligatures w14:val="standardContextual"/>
          </w:rPr>
          <w:t>1</w:t>
        </w:r>
      </w:ins>
      <w:r w:rsidRPr="00C82D97">
        <w:rPr>
          <w:rFonts w:ascii="Times New Roman" w:eastAsia="Calibri" w:hAnsi="Times New Roman" w:cs="Times New Roman"/>
          <w:kern w:val="2"/>
          <w:sz w:val="24"/>
          <w:szCs w:val="24"/>
          <w:lang w:val="en-US"/>
          <w14:ligatures w14:val="standardContextual"/>
        </w:rPr>
        <w:t>, Alberto Arzac</w:t>
      </w:r>
      <w:ins w:id="6" w:author="Alberto Arzac" w:date="2025-02-12T11:45:00Z">
        <w:r w:rsidR="0010148B" w:rsidRPr="00C82D97">
          <w:rPr>
            <w:rFonts w:ascii="Times New Roman" w:eastAsia="Calibri" w:hAnsi="Times New Roman" w:cs="Times New Roman"/>
            <w:kern w:val="2"/>
            <w:sz w:val="24"/>
            <w:szCs w:val="24"/>
            <w:vertAlign w:val="superscript"/>
            <w:lang w:val="en-US"/>
            <w14:ligatures w14:val="standardContextual"/>
          </w:rPr>
          <w:t>1</w:t>
        </w:r>
      </w:ins>
    </w:p>
    <w:p w14:paraId="5876E823" w14:textId="77777777" w:rsidR="0010148B" w:rsidRPr="0010148B" w:rsidRDefault="0010148B" w:rsidP="0010148B">
      <w:pPr>
        <w:spacing w:line="480" w:lineRule="auto"/>
        <w:contextualSpacing/>
        <w:rPr>
          <w:ins w:id="7" w:author="Alberto Arzac" w:date="2025-02-12T11:46:00Z"/>
          <w:rFonts w:ascii="Times New Roman" w:hAnsi="Times New Roman" w:cs="Times New Roman"/>
          <w:sz w:val="24"/>
          <w:szCs w:val="24"/>
          <w:vertAlign w:val="superscript"/>
          <w:lang w:val="en-US"/>
        </w:rPr>
      </w:pPr>
    </w:p>
    <w:p w14:paraId="1AF1952A" w14:textId="3D6EA32E" w:rsidR="0010148B" w:rsidRPr="0010148B" w:rsidRDefault="0010148B" w:rsidP="0010148B">
      <w:pPr>
        <w:spacing w:line="480" w:lineRule="auto"/>
        <w:contextualSpacing/>
        <w:rPr>
          <w:ins w:id="8" w:author="Alberto Arzac" w:date="2025-02-12T11:46:00Z"/>
          <w:rFonts w:ascii="Times New Roman" w:hAnsi="Times New Roman" w:cs="Times New Roman"/>
          <w:sz w:val="24"/>
          <w:szCs w:val="24"/>
          <w:lang w:val="en-US"/>
        </w:rPr>
      </w:pPr>
      <w:ins w:id="9" w:author="Alberto Arzac" w:date="2025-02-12T11:46:00Z">
        <w:r w:rsidRPr="0010148B">
          <w:rPr>
            <w:rFonts w:ascii="Times New Roman" w:hAnsi="Times New Roman" w:cs="Times New Roman"/>
            <w:sz w:val="24"/>
            <w:szCs w:val="24"/>
            <w:vertAlign w:val="superscript"/>
            <w:lang w:val="en-US"/>
          </w:rPr>
          <w:t>1</w:t>
        </w:r>
        <w:r w:rsidRPr="0010148B">
          <w:rPr>
            <w:rFonts w:ascii="Times New Roman" w:hAnsi="Times New Roman" w:cs="Times New Roman"/>
            <w:sz w:val="24"/>
            <w:szCs w:val="24"/>
            <w:lang w:val="en-US"/>
          </w:rPr>
          <w:t xml:space="preserve"> Siberian Federal University, 79 Svobodnii, Krasnoyarsk 660041, Russia</w:t>
        </w:r>
      </w:ins>
    </w:p>
    <w:p w14:paraId="33236276" w14:textId="77777777" w:rsidR="0010148B" w:rsidRPr="0010148B" w:rsidRDefault="0010148B" w:rsidP="0010148B">
      <w:pPr>
        <w:spacing w:line="480" w:lineRule="auto"/>
        <w:contextualSpacing/>
        <w:rPr>
          <w:ins w:id="10" w:author="Alberto Arzac" w:date="2025-02-12T11:45:00Z"/>
          <w:rFonts w:ascii="Times New Roman" w:hAnsi="Times New Roman" w:cs="Times New Roman"/>
          <w:sz w:val="24"/>
          <w:szCs w:val="24"/>
          <w:lang w:val="en-US"/>
        </w:rPr>
      </w:pPr>
      <w:ins w:id="11" w:author="Alberto Arzac" w:date="2025-02-12T11:45:00Z">
        <w:r w:rsidRPr="0010148B">
          <w:rPr>
            <w:rFonts w:ascii="Times New Roman" w:hAnsi="Times New Roman" w:cs="Times New Roman"/>
            <w:sz w:val="24"/>
            <w:szCs w:val="24"/>
            <w:vertAlign w:val="superscript"/>
            <w:lang w:val="en-US"/>
          </w:rPr>
          <w:t>3</w:t>
        </w:r>
        <w:r w:rsidRPr="0010148B">
          <w:rPr>
            <w:rFonts w:ascii="Times New Roman" w:hAnsi="Times New Roman" w:cs="Times New Roman"/>
            <w:sz w:val="24"/>
            <w:szCs w:val="24"/>
            <w:lang w:val="en-US"/>
          </w:rPr>
          <w:t xml:space="preserve"> Sukachev Institute of Forest SB RAS, Federal Research Center ‘Krasnoyarsk Science Center SB RAS’, Akademgorodok, Krasnoyarsk, 660036, Russia</w:t>
        </w:r>
      </w:ins>
    </w:p>
    <w:p w14:paraId="4E79ACE5" w14:textId="0A0E6655" w:rsidR="0010148B" w:rsidRPr="0010148B" w:rsidRDefault="0010148B" w:rsidP="0010148B">
      <w:pPr>
        <w:spacing w:line="480" w:lineRule="auto"/>
        <w:contextualSpacing/>
        <w:rPr>
          <w:ins w:id="12" w:author="Alberto Arzac" w:date="2025-02-12T11:45:00Z"/>
          <w:rFonts w:ascii="Times New Roman" w:hAnsi="Times New Roman" w:cs="Times New Roman"/>
          <w:sz w:val="24"/>
          <w:szCs w:val="24"/>
          <w:lang w:val="en-US"/>
        </w:rPr>
      </w:pPr>
      <w:ins w:id="13" w:author="Alberto Arzac" w:date="2025-02-12T11:46:00Z">
        <w:r w:rsidRPr="0010148B">
          <w:rPr>
            <w:rFonts w:ascii="Times New Roman" w:hAnsi="Times New Roman" w:cs="Times New Roman"/>
            <w:sz w:val="24"/>
            <w:szCs w:val="24"/>
            <w:vertAlign w:val="superscript"/>
            <w:lang w:val="en-US"/>
          </w:rPr>
          <w:t>3</w:t>
        </w:r>
      </w:ins>
      <w:ins w:id="14" w:author="Alberto Arzac" w:date="2025-02-12T11:45:00Z">
        <w:r w:rsidRPr="0010148B">
          <w:rPr>
            <w:rFonts w:ascii="Times New Roman" w:hAnsi="Times New Roman" w:cs="Times New Roman"/>
            <w:sz w:val="24"/>
            <w:szCs w:val="24"/>
            <w:lang w:val="en-US"/>
          </w:rPr>
          <w:t xml:space="preserve"> Institute of Plant and Animal Ecology, Ural Branch, Russian Academy of Sciences,</w:t>
        </w:r>
      </w:ins>
    </w:p>
    <w:p w14:paraId="2CEAAB87" w14:textId="77777777" w:rsidR="0010148B" w:rsidRPr="0010148B" w:rsidRDefault="0010148B" w:rsidP="0010148B">
      <w:pPr>
        <w:spacing w:line="480" w:lineRule="auto"/>
        <w:contextualSpacing/>
        <w:rPr>
          <w:ins w:id="15" w:author="Alberto Arzac" w:date="2025-02-12T11:45:00Z"/>
          <w:rFonts w:ascii="Times New Roman" w:hAnsi="Times New Roman" w:cs="Times New Roman"/>
          <w:sz w:val="24"/>
          <w:szCs w:val="24"/>
          <w:lang w:val="en-US"/>
        </w:rPr>
      </w:pPr>
      <w:ins w:id="16" w:author="Alberto Arzac" w:date="2025-02-12T11:45:00Z">
        <w:r w:rsidRPr="0010148B">
          <w:rPr>
            <w:rFonts w:ascii="Times New Roman" w:hAnsi="Times New Roman" w:cs="Times New Roman"/>
            <w:sz w:val="24"/>
            <w:szCs w:val="24"/>
            <w:lang w:val="en-US"/>
          </w:rPr>
          <w:t>Yekaterinburg 620144, Russia</w:t>
        </w:r>
      </w:ins>
    </w:p>
    <w:p w14:paraId="41C327D2" w14:textId="394AE70A" w:rsidR="0010148B" w:rsidRPr="0010148B" w:rsidRDefault="0010148B" w:rsidP="0010148B">
      <w:pPr>
        <w:spacing w:line="480" w:lineRule="auto"/>
        <w:contextualSpacing/>
        <w:rPr>
          <w:ins w:id="17" w:author="Alberto Arzac" w:date="2025-02-12T11:45:00Z"/>
          <w:rFonts w:ascii="Times New Roman" w:hAnsi="Times New Roman" w:cs="Times New Roman"/>
          <w:sz w:val="24"/>
          <w:szCs w:val="24"/>
          <w:lang w:val="en-US"/>
        </w:rPr>
      </w:pPr>
      <w:ins w:id="18" w:author="Alberto Arzac" w:date="2025-02-12T11:46:00Z">
        <w:r w:rsidRPr="0010148B">
          <w:rPr>
            <w:rFonts w:ascii="Times New Roman" w:hAnsi="Times New Roman" w:cs="Times New Roman"/>
            <w:sz w:val="24"/>
            <w:szCs w:val="24"/>
            <w:vertAlign w:val="superscript"/>
            <w:lang w:val="en-US"/>
          </w:rPr>
          <w:t>4</w:t>
        </w:r>
      </w:ins>
      <w:ins w:id="19" w:author="Alberto Arzac" w:date="2025-02-12T11:45:00Z">
        <w:r w:rsidRPr="0010148B">
          <w:rPr>
            <w:rFonts w:ascii="Times New Roman" w:hAnsi="Times New Roman" w:cs="Times New Roman"/>
            <w:sz w:val="24"/>
            <w:szCs w:val="24"/>
            <w:vertAlign w:val="superscript"/>
            <w:lang w:val="en-US"/>
          </w:rPr>
          <w:t xml:space="preserve"> </w:t>
        </w:r>
        <w:r w:rsidRPr="0010148B">
          <w:rPr>
            <w:rFonts w:ascii="Times New Roman" w:hAnsi="Times New Roman" w:cs="Times New Roman"/>
            <w:sz w:val="24"/>
            <w:szCs w:val="24"/>
            <w:lang w:val="en-US"/>
          </w:rPr>
          <w:t>North-Eastern Federal University, 58 Belinsky str, Yakutsk 677027, Russia</w:t>
        </w:r>
      </w:ins>
    </w:p>
    <w:p w14:paraId="69BA25F5" w14:textId="02363544" w:rsidR="00F00BAF" w:rsidRPr="0010148B" w:rsidDel="0010148B" w:rsidRDefault="00F00BAF" w:rsidP="00087CB1">
      <w:pPr>
        <w:spacing w:line="480" w:lineRule="auto"/>
        <w:rPr>
          <w:del w:id="20" w:author="Alberto Arzac" w:date="2025-02-12T11:46:00Z"/>
          <w:rFonts w:ascii="Times New Roman" w:eastAsia="Calibri" w:hAnsi="Times New Roman" w:cs="Times New Roman"/>
          <w:kern w:val="2"/>
          <w:sz w:val="24"/>
          <w:szCs w:val="24"/>
          <w:lang w:val="en-US"/>
          <w14:ligatures w14:val="standardContextual"/>
        </w:rPr>
      </w:pPr>
    </w:p>
    <w:p w14:paraId="02071D3E" w14:textId="1B0A4415" w:rsidR="00EE6761" w:rsidRPr="0010148B" w:rsidRDefault="00EE6761" w:rsidP="00206C4B">
      <w:pPr>
        <w:spacing w:line="480" w:lineRule="auto"/>
        <w:rPr>
          <w:rFonts w:ascii="Times New Roman" w:eastAsia="Calibri" w:hAnsi="Times New Roman" w:cs="Times New Roman"/>
          <w:kern w:val="2"/>
          <w:sz w:val="24"/>
          <w:szCs w:val="24"/>
          <w:lang w:val="en-US"/>
          <w14:ligatures w14:val="standardContextual"/>
        </w:rPr>
      </w:pPr>
      <w:r w:rsidRPr="0010148B">
        <w:rPr>
          <w:rFonts w:ascii="Times New Roman" w:eastAsia="Calibri" w:hAnsi="Times New Roman" w:cs="Times New Roman"/>
          <w:b/>
          <w:bCs/>
          <w:kern w:val="2"/>
          <w:sz w:val="24"/>
          <w:szCs w:val="24"/>
          <w:lang w:val="en-US"/>
          <w14:ligatures w14:val="standardContextual"/>
        </w:rPr>
        <w:br w:type="page"/>
      </w:r>
    </w:p>
    <w:p w14:paraId="0DC8708F" w14:textId="26576E28" w:rsidR="00F22DB8" w:rsidRPr="0010148B" w:rsidRDefault="00614B7A" w:rsidP="00E24FD2">
      <w:pPr>
        <w:spacing w:after="0" w:line="480" w:lineRule="auto"/>
        <w:contextualSpacing/>
        <w:jc w:val="both"/>
        <w:rPr>
          <w:rFonts w:ascii="Times New Roman" w:eastAsia="Calibri" w:hAnsi="Times New Roman" w:cs="Times New Roman"/>
          <w:b/>
          <w:bCs/>
          <w:kern w:val="2"/>
          <w:sz w:val="24"/>
          <w:szCs w:val="24"/>
          <w:lang w:val="en-US"/>
          <w14:ligatures w14:val="standardContextual"/>
        </w:rPr>
      </w:pPr>
      <w:r w:rsidRPr="0010148B">
        <w:rPr>
          <w:rFonts w:ascii="Times New Roman" w:eastAsia="Calibri" w:hAnsi="Times New Roman" w:cs="Times New Roman"/>
          <w:b/>
          <w:bCs/>
          <w:kern w:val="2"/>
          <w:sz w:val="24"/>
          <w:szCs w:val="24"/>
          <w:lang w:val="en-US"/>
          <w14:ligatures w14:val="standardContextual"/>
        </w:rPr>
        <w:lastRenderedPageBreak/>
        <w:t>Abstract</w:t>
      </w:r>
    </w:p>
    <w:p w14:paraId="38221E39" w14:textId="37C51D27" w:rsidR="005D18A4" w:rsidRPr="0010148B" w:rsidRDefault="005D18A4" w:rsidP="00E24FD2">
      <w:pPr>
        <w:spacing w:line="480" w:lineRule="auto"/>
        <w:jc w:val="both"/>
        <w:rPr>
          <w:rFonts w:ascii="Times New Roman" w:eastAsia="Calibri" w:hAnsi="Times New Roman" w:cs="Times New Roman"/>
          <w:kern w:val="2"/>
          <w:sz w:val="24"/>
          <w:szCs w:val="24"/>
          <w:lang w:val="en-US"/>
          <w14:ligatures w14:val="standardContextual"/>
        </w:rPr>
      </w:pPr>
      <w:r w:rsidRPr="0010148B">
        <w:rPr>
          <w:rFonts w:ascii="Times New Roman" w:eastAsia="Calibri" w:hAnsi="Times New Roman" w:cs="Times New Roman"/>
          <w:kern w:val="2"/>
          <w:sz w:val="24"/>
          <w:szCs w:val="24"/>
          <w:lang w:val="en-US"/>
          <w14:ligatures w14:val="standardContextual"/>
        </w:rPr>
        <w:t xml:space="preserve">An increase in temperature in high latitudes will lead to changes in the water balance and thermal regime of permafrost soils, which will affect the structure and functioning of plant communities in northern </w:t>
      </w:r>
      <w:r w:rsidR="001775CA" w:rsidRPr="0010148B">
        <w:rPr>
          <w:rFonts w:ascii="Times New Roman" w:eastAsia="Calibri" w:hAnsi="Times New Roman" w:cs="Times New Roman"/>
          <w:kern w:val="2"/>
          <w:sz w:val="24"/>
          <w:szCs w:val="24"/>
          <w:lang w:val="en-US"/>
          <w14:ligatures w14:val="standardContextual"/>
        </w:rPr>
        <w:t>ecosystems.</w:t>
      </w:r>
      <w:r w:rsidRPr="0010148B">
        <w:rPr>
          <w:rFonts w:ascii="Times New Roman" w:eastAsia="Calibri" w:hAnsi="Times New Roman" w:cs="Times New Roman"/>
          <w:kern w:val="2"/>
          <w:sz w:val="24"/>
          <w:szCs w:val="24"/>
          <w:lang w:val="en-US"/>
          <w14:ligatures w14:val="standardContextual"/>
        </w:rPr>
        <w:t xml:space="preserve"> A method for studying the response of plant communities to environmental and climate changes is dendroclimatic analysis of the radial growth of trees. The article presents the results of such an analysis for the trees </w:t>
      </w:r>
      <w:r w:rsidR="00E24FD2" w:rsidRPr="0010148B">
        <w:rPr>
          <w:rFonts w:ascii="Times New Roman" w:eastAsia="Calibri" w:hAnsi="Times New Roman" w:cs="Times New Roman"/>
          <w:i/>
          <w:iCs/>
          <w:kern w:val="2"/>
          <w:sz w:val="24"/>
          <w:szCs w:val="24"/>
          <w:lang w:val="en-US"/>
          <w14:ligatures w14:val="standardContextual"/>
        </w:rPr>
        <w:t>Pinus sylvestris</w:t>
      </w:r>
      <w:ins w:id="21" w:author="Кристина" w:date="2025-03-10T11:54:00Z">
        <w:r w:rsidR="00166F62" w:rsidRPr="00166F62">
          <w:rPr>
            <w:rFonts w:ascii="Times New Roman" w:eastAsia="Calibri" w:hAnsi="Times New Roman" w:cs="Times New Roman"/>
            <w:i/>
            <w:iCs/>
            <w:kern w:val="2"/>
            <w:sz w:val="24"/>
            <w:szCs w:val="24"/>
            <w:lang w:val="en-US"/>
            <w14:ligatures w14:val="standardContextual"/>
            <w:rPrChange w:id="22" w:author="Кристина" w:date="2025-03-10T11:54:00Z">
              <w:rPr>
                <w:rFonts w:ascii="Times New Roman" w:eastAsia="Calibri" w:hAnsi="Times New Roman" w:cs="Times New Roman"/>
                <w:i/>
                <w:iCs/>
                <w:kern w:val="2"/>
                <w:sz w:val="24"/>
                <w:szCs w:val="24"/>
                <w14:ligatures w14:val="standardContextual"/>
              </w:rPr>
            </w:rPrChange>
          </w:rPr>
          <w:t xml:space="preserve"> </w:t>
        </w:r>
        <w:r w:rsidR="00166F62">
          <w:rPr>
            <w:rFonts w:ascii="Times New Roman" w:eastAsia="Calibri" w:hAnsi="Times New Roman" w:cs="Times New Roman"/>
            <w:i/>
            <w:iCs/>
            <w:kern w:val="2"/>
            <w:sz w:val="24"/>
            <w:szCs w:val="24"/>
            <w:lang w:val="en-US"/>
            <w14:ligatures w14:val="standardContextual"/>
          </w:rPr>
          <w:t>L.</w:t>
        </w:r>
      </w:ins>
      <w:r w:rsidR="00E24FD2" w:rsidRPr="0010148B">
        <w:rPr>
          <w:rFonts w:ascii="Times New Roman" w:eastAsia="Calibri" w:hAnsi="Times New Roman" w:cs="Times New Roman"/>
          <w:i/>
          <w:iCs/>
          <w:kern w:val="2"/>
          <w:sz w:val="24"/>
          <w:szCs w:val="24"/>
          <w:lang w:val="en-US"/>
          <w14:ligatures w14:val="standardContextual"/>
        </w:rPr>
        <w:t>, Larix sibirica</w:t>
      </w:r>
      <w:bookmarkStart w:id="23" w:name="_GoBack"/>
      <w:bookmarkEnd w:id="23"/>
      <w:ins w:id="24" w:author="Кристина" w:date="2025-03-10T11:54:00Z">
        <w:r w:rsidR="00166F62">
          <w:rPr>
            <w:rFonts w:ascii="Times New Roman" w:eastAsia="Calibri" w:hAnsi="Times New Roman" w:cs="Times New Roman"/>
            <w:i/>
            <w:iCs/>
            <w:kern w:val="2"/>
            <w:sz w:val="24"/>
            <w:szCs w:val="24"/>
            <w:lang w:val="en-US"/>
            <w14:ligatures w14:val="standardContextual"/>
          </w:rPr>
          <w:t xml:space="preserve"> </w:t>
        </w:r>
      </w:ins>
      <w:r w:rsidR="00E24FD2" w:rsidRPr="0010148B">
        <w:rPr>
          <w:rFonts w:ascii="Times New Roman" w:eastAsia="Calibri" w:hAnsi="Times New Roman" w:cs="Times New Roman"/>
          <w:i/>
          <w:iCs/>
          <w:kern w:val="2"/>
          <w:sz w:val="24"/>
          <w:szCs w:val="24"/>
          <w:lang w:val="en-US"/>
          <w14:ligatures w14:val="standardContextual"/>
        </w:rPr>
        <w:t>, Larix gmelinii and Larix cajanderi</w:t>
      </w:r>
      <w:r w:rsidRPr="0010148B">
        <w:rPr>
          <w:rFonts w:ascii="Times New Roman" w:eastAsia="Calibri" w:hAnsi="Times New Roman" w:cs="Times New Roman"/>
          <w:kern w:val="2"/>
          <w:sz w:val="24"/>
          <w:szCs w:val="24"/>
          <w:lang w:val="en-US"/>
          <w14:ligatures w14:val="standardContextual"/>
        </w:rPr>
        <w:t>, growing in a zone of continuous permafrost in six areas within the Arctic Circle.</w:t>
      </w:r>
    </w:p>
    <w:p w14:paraId="7F157394" w14:textId="58D7AF96" w:rsidR="00EE6761" w:rsidRPr="0010148B" w:rsidRDefault="005D18A4" w:rsidP="00E24FD2">
      <w:pPr>
        <w:spacing w:line="480" w:lineRule="auto"/>
        <w:jc w:val="both"/>
        <w:rPr>
          <w:rFonts w:ascii="Times New Roman" w:eastAsia="Calibri" w:hAnsi="Times New Roman" w:cs="Times New Roman"/>
          <w:kern w:val="2"/>
          <w:sz w:val="24"/>
          <w:szCs w:val="24"/>
          <w:lang w:val="en-US"/>
          <w14:ligatures w14:val="standardContextual"/>
        </w:rPr>
      </w:pPr>
      <w:r w:rsidRPr="0010148B">
        <w:rPr>
          <w:rFonts w:ascii="Times New Roman" w:eastAsia="Calibri" w:hAnsi="Times New Roman" w:cs="Times New Roman"/>
          <w:kern w:val="2"/>
          <w:sz w:val="24"/>
          <w:szCs w:val="24"/>
          <w:lang w:val="en-US"/>
          <w14:ligatures w14:val="standardContextual"/>
        </w:rPr>
        <w:t xml:space="preserve">A correlation analysis was carried out between tree ring width indices and climate indicators for the period from 1966 to 2021. The results showed that the main factor limiting the radial growth of trees in all study areas is air temperature, mainly in June and July.  </w:t>
      </w:r>
      <w:r w:rsidR="003F10B1" w:rsidRPr="0010148B">
        <w:rPr>
          <w:rFonts w:ascii="Times New Roman" w:eastAsia="Calibri" w:hAnsi="Times New Roman" w:cs="Times New Roman"/>
          <w:kern w:val="2"/>
          <w:sz w:val="24"/>
          <w:szCs w:val="24"/>
          <w:lang w:val="en-US"/>
          <w14:ligatures w14:val="standardContextual"/>
        </w:rPr>
        <w:t>Sliding correlations showed that in recent decades there has been an increase in the influence of temperature anomalies on tree growth, especially under conditions of increasing average daily temperature. This indicates potential changes in the structure of plant communities and their adaptation to new climatic conditions. It was also noted that an increase in temperature in the summer months leads to a more pronounced positive dynamics of radial growth, which may be associated with improved photosynthetic processes and increased water availability under conditions of permafrost thawing. In conclusion, the results emphasize the importance of further research aimed at assessing long-term changes in northern ecosystems in response to global warming.</w:t>
      </w:r>
    </w:p>
    <w:p w14:paraId="0D20BDCB" w14:textId="77777777" w:rsidR="00EE6761" w:rsidRPr="0010148B" w:rsidRDefault="00EE6761" w:rsidP="00E24FD2">
      <w:pPr>
        <w:spacing w:line="480" w:lineRule="auto"/>
        <w:jc w:val="both"/>
        <w:rPr>
          <w:rFonts w:ascii="Times New Roman" w:eastAsia="Calibri" w:hAnsi="Times New Roman" w:cs="Times New Roman"/>
          <w:b/>
          <w:bCs/>
          <w:kern w:val="2"/>
          <w:sz w:val="24"/>
          <w:szCs w:val="24"/>
          <w:lang w:val="en-US"/>
          <w14:ligatures w14:val="standardContextual"/>
        </w:rPr>
      </w:pPr>
    </w:p>
    <w:p w14:paraId="371CA901" w14:textId="1A0A1879" w:rsidR="00614B7A" w:rsidRPr="0010148B" w:rsidRDefault="00F22DB8" w:rsidP="00E24FD2">
      <w:pPr>
        <w:spacing w:line="480" w:lineRule="auto"/>
        <w:jc w:val="both"/>
        <w:rPr>
          <w:rFonts w:ascii="Times New Roman" w:eastAsia="Calibri" w:hAnsi="Times New Roman" w:cs="Times New Roman"/>
          <w:b/>
          <w:bCs/>
          <w:kern w:val="2"/>
          <w:sz w:val="24"/>
          <w:szCs w:val="24"/>
          <w:lang w:val="en-US"/>
          <w14:ligatures w14:val="standardContextual"/>
        </w:rPr>
      </w:pPr>
      <w:r w:rsidRPr="0010148B">
        <w:rPr>
          <w:rFonts w:ascii="Times New Roman" w:eastAsia="Calibri" w:hAnsi="Times New Roman" w:cs="Times New Roman"/>
          <w:b/>
          <w:bCs/>
          <w:kern w:val="2"/>
          <w:sz w:val="24"/>
          <w:szCs w:val="24"/>
          <w:lang w:val="en-US"/>
          <w14:ligatures w14:val="standardContextual"/>
        </w:rPr>
        <w:t xml:space="preserve">Keywors: </w:t>
      </w:r>
      <w:r w:rsidRPr="0010148B">
        <w:rPr>
          <w:rFonts w:ascii="Times New Roman" w:eastAsia="Calibri" w:hAnsi="Times New Roman" w:cs="Times New Roman"/>
          <w:kern w:val="2"/>
          <w:sz w:val="24"/>
          <w:szCs w:val="24"/>
          <w:lang w:val="en-US"/>
          <w14:ligatures w14:val="standardContextual"/>
        </w:rPr>
        <w:t>Arctic, climate change, tree growth, tundra,</w:t>
      </w:r>
      <w:r w:rsidRPr="0010148B">
        <w:rPr>
          <w:rFonts w:ascii="Times New Roman" w:eastAsia="Calibri" w:hAnsi="Times New Roman" w:cs="Times New Roman"/>
          <w:b/>
          <w:bCs/>
          <w:kern w:val="2"/>
          <w:sz w:val="24"/>
          <w:szCs w:val="24"/>
          <w:lang w:val="en-US"/>
          <w14:ligatures w14:val="standardContextual"/>
        </w:rPr>
        <w:t xml:space="preserve"> </w:t>
      </w:r>
      <w:r w:rsidRPr="0010148B">
        <w:rPr>
          <w:rFonts w:ascii="Times New Roman" w:eastAsia="Calibri" w:hAnsi="Times New Roman" w:cs="Times New Roman"/>
          <w:kern w:val="2"/>
          <w:sz w:val="24"/>
          <w:szCs w:val="24"/>
          <w:lang w:val="en-US"/>
          <w14:ligatures w14:val="standardContextual"/>
        </w:rPr>
        <w:t>treeline</w:t>
      </w:r>
      <w:r w:rsidR="00F00BAF" w:rsidRPr="0010148B">
        <w:rPr>
          <w:rFonts w:ascii="Times New Roman" w:eastAsia="Calibri" w:hAnsi="Times New Roman" w:cs="Times New Roman"/>
          <w:kern w:val="2"/>
          <w:sz w:val="24"/>
          <w:szCs w:val="24"/>
          <w:lang w:val="en-US"/>
          <w14:ligatures w14:val="standardContextual"/>
        </w:rPr>
        <w:t>,</w:t>
      </w:r>
      <w:r w:rsidR="00F00BAF" w:rsidRPr="0010148B">
        <w:rPr>
          <w:sz w:val="24"/>
          <w:szCs w:val="24"/>
          <w:lang w:val="en-US"/>
        </w:rPr>
        <w:t xml:space="preserve"> </w:t>
      </w:r>
      <w:r w:rsidR="00F00BAF" w:rsidRPr="0010148B">
        <w:rPr>
          <w:rFonts w:ascii="Times New Roman" w:eastAsia="Calibri" w:hAnsi="Times New Roman" w:cs="Times New Roman"/>
          <w:kern w:val="2"/>
          <w:sz w:val="24"/>
          <w:szCs w:val="24"/>
          <w:lang w:val="en-US"/>
          <w14:ligatures w14:val="standardContextual"/>
        </w:rPr>
        <w:t xml:space="preserve">permafrost, radial growth </w:t>
      </w:r>
      <w:r w:rsidR="00614B7A" w:rsidRPr="0010148B">
        <w:rPr>
          <w:rFonts w:ascii="Times New Roman" w:eastAsia="Calibri" w:hAnsi="Times New Roman" w:cs="Times New Roman"/>
          <w:b/>
          <w:bCs/>
          <w:kern w:val="2"/>
          <w:sz w:val="24"/>
          <w:szCs w:val="24"/>
          <w:lang w:val="en-US"/>
          <w14:ligatures w14:val="standardContextual"/>
        </w:rPr>
        <w:br w:type="page"/>
      </w:r>
    </w:p>
    <w:p w14:paraId="50D006A1" w14:textId="3995006A" w:rsidR="0065605F" w:rsidRPr="0010148B" w:rsidRDefault="00614B7A" w:rsidP="00CF51C9">
      <w:pPr>
        <w:pStyle w:val="aa"/>
        <w:numPr>
          <w:ilvl w:val="0"/>
          <w:numId w:val="1"/>
        </w:numPr>
        <w:spacing w:after="0" w:line="480" w:lineRule="auto"/>
        <w:ind w:left="0" w:firstLine="709"/>
        <w:jc w:val="both"/>
        <w:rPr>
          <w:rFonts w:ascii="Times New Roman" w:eastAsia="Calibri" w:hAnsi="Times New Roman" w:cs="Times New Roman"/>
          <w:b/>
          <w:bCs/>
          <w:kern w:val="2"/>
          <w:sz w:val="24"/>
          <w:szCs w:val="24"/>
          <w:lang w:val="en-US"/>
          <w14:ligatures w14:val="standardContextual"/>
        </w:rPr>
      </w:pPr>
      <w:r w:rsidRPr="0010148B">
        <w:rPr>
          <w:rFonts w:ascii="Times New Roman" w:eastAsia="Calibri" w:hAnsi="Times New Roman" w:cs="Times New Roman"/>
          <w:b/>
          <w:bCs/>
          <w:kern w:val="2"/>
          <w:sz w:val="24"/>
          <w:szCs w:val="24"/>
          <w:lang w:val="en-US"/>
          <w14:ligatures w14:val="standardContextual"/>
        </w:rPr>
        <w:lastRenderedPageBreak/>
        <w:t>Introduction</w:t>
      </w:r>
    </w:p>
    <w:p w14:paraId="563A198C" w14:textId="587870D4" w:rsidR="000E03DE" w:rsidDel="000E03DE" w:rsidRDefault="00CC7ECC" w:rsidP="00640E90">
      <w:pPr>
        <w:spacing w:after="0" w:line="480" w:lineRule="auto"/>
        <w:contextualSpacing/>
        <w:jc w:val="both"/>
        <w:rPr>
          <w:ins w:id="25" w:author="Alberto Arzac" w:date="2025-02-13T14:40:00Z"/>
          <w:del w:id="26" w:author="Кристина" w:date="2025-03-10T10:10:00Z"/>
          <w:rFonts w:ascii="Times New Roman" w:eastAsia="Calibri" w:hAnsi="Times New Roman" w:cs="Times New Roman"/>
          <w:kern w:val="2"/>
          <w:sz w:val="24"/>
          <w:szCs w:val="24"/>
          <w:lang w:val="en-US"/>
          <w14:ligatures w14:val="standardContextual"/>
        </w:rPr>
      </w:pPr>
      <w:ins w:id="27" w:author="Alberto Arzac" w:date="2025-02-13T14:38:00Z">
        <w:del w:id="28" w:author="Кристина" w:date="2025-03-10T10:10:00Z">
          <w:r w:rsidDel="000E03DE">
            <w:rPr>
              <w:rFonts w:ascii="Times New Roman" w:eastAsia="Calibri" w:hAnsi="Times New Roman" w:cs="Times New Roman"/>
              <w:kern w:val="2"/>
              <w:sz w:val="24"/>
              <w:szCs w:val="24"/>
              <w:lang w:val="en-US"/>
              <w14:ligatures w14:val="standardContextual"/>
            </w:rPr>
            <w:delText>The intr</w:delText>
          </w:r>
        </w:del>
      </w:ins>
      <w:ins w:id="29" w:author="Alberto Arzac" w:date="2025-02-13T14:39:00Z">
        <w:del w:id="30" w:author="Кристина" w:date="2025-03-10T10:10:00Z">
          <w:r w:rsidDel="000E03DE">
            <w:rPr>
              <w:rFonts w:ascii="Times New Roman" w:eastAsia="Calibri" w:hAnsi="Times New Roman" w:cs="Times New Roman"/>
              <w:kern w:val="2"/>
              <w:sz w:val="24"/>
              <w:szCs w:val="24"/>
              <w:lang w:val="en-US"/>
              <w14:ligatures w14:val="standardContextual"/>
            </w:rPr>
            <w:delText>oduction needs more work. You need to</w:delText>
          </w:r>
        </w:del>
      </w:ins>
      <w:ins w:id="31" w:author="Alberto Arzac" w:date="2025-02-13T14:40:00Z">
        <w:del w:id="32" w:author="Кристина" w:date="2025-03-10T10:10:00Z">
          <w:r w:rsidDel="000E03DE">
            <w:rPr>
              <w:rFonts w:ascii="Times New Roman" w:eastAsia="Calibri" w:hAnsi="Times New Roman" w:cs="Times New Roman"/>
              <w:kern w:val="2"/>
              <w:sz w:val="24"/>
              <w:szCs w:val="24"/>
              <w:lang w:val="en-US"/>
              <w14:ligatures w14:val="standardContextual"/>
            </w:rPr>
            <w:delText xml:space="preserve"> </w:delText>
          </w:r>
        </w:del>
      </w:ins>
      <w:ins w:id="33" w:author="Alberto Arzac" w:date="2025-02-13T14:39:00Z">
        <w:del w:id="34" w:author="Кристина" w:date="2025-03-10T10:10:00Z">
          <w:r w:rsidDel="000E03DE">
            <w:rPr>
              <w:rFonts w:ascii="Times New Roman" w:eastAsia="Calibri" w:hAnsi="Times New Roman" w:cs="Times New Roman"/>
              <w:kern w:val="2"/>
              <w:sz w:val="24"/>
              <w:szCs w:val="24"/>
              <w:lang w:val="en-US"/>
              <w14:ligatures w14:val="standardContextual"/>
            </w:rPr>
            <w:delText xml:space="preserve">better introduce the topic: Arctic regions are warming </w:delText>
          </w:r>
        </w:del>
      </w:ins>
      <w:ins w:id="35" w:author="Alberto Arzac" w:date="2025-02-13T14:40:00Z">
        <w:del w:id="36" w:author="Кристина" w:date="2025-03-10T10:10:00Z">
          <w:r w:rsidDel="000E03DE">
            <w:rPr>
              <w:rFonts w:ascii="Times New Roman" w:eastAsia="Calibri" w:hAnsi="Times New Roman" w:cs="Times New Roman"/>
              <w:kern w:val="2"/>
              <w:sz w:val="24"/>
              <w:szCs w:val="24"/>
              <w:lang w:val="en-US"/>
              <w14:ligatures w14:val="standardContextual"/>
            </w:rPr>
            <w:delText>faster,</w:delText>
          </w:r>
        </w:del>
      </w:ins>
      <w:ins w:id="37" w:author="Alberto Arzac" w:date="2025-02-13T14:39:00Z">
        <w:del w:id="38" w:author="Кристина" w:date="2025-03-10T10:10:00Z">
          <w:r w:rsidDel="000E03DE">
            <w:rPr>
              <w:rFonts w:ascii="Times New Roman" w:eastAsia="Calibri" w:hAnsi="Times New Roman" w:cs="Times New Roman"/>
              <w:kern w:val="2"/>
              <w:sz w:val="24"/>
              <w:szCs w:val="24"/>
              <w:lang w:val="en-US"/>
              <w14:ligatures w14:val="standardContextual"/>
            </w:rPr>
            <w:delText xml:space="preserve"> and this brings consequences on the ecosystems of the region that m</w:delText>
          </w:r>
        </w:del>
      </w:ins>
      <w:ins w:id="39" w:author="Alberto Arzac" w:date="2025-02-13T14:40:00Z">
        <w:del w:id="40" w:author="Кристина" w:date="2025-03-10T10:10:00Z">
          <w:r w:rsidDel="000E03DE">
            <w:rPr>
              <w:rFonts w:ascii="Times New Roman" w:eastAsia="Calibri" w:hAnsi="Times New Roman" w:cs="Times New Roman"/>
              <w:kern w:val="2"/>
              <w:sz w:val="24"/>
              <w:szCs w:val="24"/>
              <w:lang w:val="en-US"/>
              <w14:ligatures w14:val="standardContextual"/>
            </w:rPr>
            <w:delText>ay have a global influence as carbon and hydric cycle.</w:delText>
          </w:r>
        </w:del>
      </w:ins>
      <w:ins w:id="41" w:author="Кристина" w:date="2025-03-10T10:10:00Z">
        <w:r w:rsidR="000E03DE" w:rsidRPr="000E03DE">
          <w:rPr>
            <w:rFonts w:ascii="Times New Roman" w:eastAsia="Calibri" w:hAnsi="Times New Roman" w:cs="Times New Roman"/>
            <w:kern w:val="2"/>
            <w:sz w:val="24"/>
            <w:szCs w:val="24"/>
            <w:lang w:val="en-US"/>
            <w14:ligatures w14:val="standardContextual"/>
          </w:rPr>
          <w:t xml:space="preserve">The Arctic is warming almost four times faster than the global average (Overland et al., 2019), attracting the attention of scientists from various fields. This effect has profound implications for both local ecosystems and global climate processes. Rapid warming leads to accelerated permafrost melting, shorter snow cover duration, and transformations of the carbon and hydrological cycles, which amplify global warming (Schuur et al., 2015). One of the key regions of transformation in the context of climate change is the forest-tundra ecotone, a transition zone between tundra and boreal forests (Harsch et al., 2009). Even small increases in mean annual temperatures in this region can lead to significant changes in the distribution and structure of woody vegetation, which in turn affects carbon storage, water balance and biodiversity (Lloyd et al., 2002; Tchebakova et al., 2009). In recent decades, large-scale changes in vegetation dynamics have been recorded in northern Eurasia, especially in northern Russia and Finland, including expansion of forest vegetation ranges, tree line migration, increased shrub growth and local declines of dominant conifer species (Zhang et al., 2014). These processes are of global significance because changes in the forest-tundra ecotone affect surface albedo, evapotranspiration and interactions with atmospheric circulation (Bonan, 2008). In warming conditions, the increase in the duration of the growing season and the improvement in water availability due to permafrost thawing can both create favorable conditions for tree growth and increase the emission of greenhouse gases from previously frozen soils (Frolking et al., 2006). Dendrochronology, namely dendroclimatology, is one of the most accurate methods for retrospective assessment of climate and environmental changes. Analysis of tree rings allows us to identify tree responses to specific climatic factors, such as temperature, precipitation, and the depth of seasonal soil thaw, in different periods of the past (Vaganov et al., 1999; Kirdyanov et al., 2013). In the northern regions, from the Kola Peninsula to northeastern Yakutia, significant experience has been accumulated in dendrochronological studies demonstrating the leading role of summer temperature in limiting tree growth (St. George et al., 2010). However, significant gaps remain in our understanding of how </w:t>
        </w:r>
        <w:r w:rsidR="000E03DE" w:rsidRPr="000E03DE">
          <w:rPr>
            <w:rFonts w:ascii="Times New Roman" w:eastAsia="Calibri" w:hAnsi="Times New Roman" w:cs="Times New Roman"/>
            <w:kern w:val="2"/>
            <w:sz w:val="24"/>
            <w:szCs w:val="24"/>
            <w:lang w:val="en-US"/>
            <w14:ligatures w14:val="standardContextual"/>
          </w:rPr>
          <w:lastRenderedPageBreak/>
          <w:t xml:space="preserve">tree species respond to climate change along a broad longitudinal gradient in permafrost conditions (Hughes et al., 2014). </w:t>
        </w:r>
        <w:r w:rsidR="000E03DE" w:rsidRPr="00166F62">
          <w:rPr>
            <w:rFonts w:ascii="Times New Roman" w:eastAsia="Calibri" w:hAnsi="Times New Roman" w:cs="Times New Roman"/>
            <w:kern w:val="2"/>
            <w:sz w:val="24"/>
            <w:szCs w:val="24"/>
            <w:lang w:val="en-US"/>
            <w14:ligatures w14:val="standardContextual"/>
            <w:rPrChange w:id="42" w:author="Кристина" w:date="2025-03-10T11:50:00Z">
              <w:rPr>
                <w:rFonts w:ascii="Times New Roman" w:eastAsia="Calibri" w:hAnsi="Times New Roman" w:cs="Times New Roman"/>
                <w:kern w:val="2"/>
                <w:sz w:val="24"/>
                <w:szCs w:val="24"/>
                <w:lang w:val="en-US"/>
                <w14:ligatures w14:val="standardContextual"/>
              </w:rPr>
            </w:rPrChange>
          </w:rPr>
          <w:t>The aim of this study is to determine the climate response based on tree-ring width analysis in four conifer species</w:t>
        </w:r>
        <w:r w:rsidR="00166F62">
          <w:rPr>
            <w:rFonts w:ascii="Times New Roman" w:eastAsia="Calibri" w:hAnsi="Times New Roman" w:cs="Times New Roman"/>
            <w:kern w:val="2"/>
            <w:sz w:val="24"/>
            <w:szCs w:val="24"/>
            <w:lang w:val="en-US"/>
            <w14:ligatures w14:val="standardContextual"/>
            <w:rPrChange w:id="43" w:author="Кристина" w:date="2025-03-10T11:50:00Z">
              <w:rPr>
                <w:rFonts w:ascii="Times New Roman" w:eastAsia="Calibri" w:hAnsi="Times New Roman" w:cs="Times New Roman"/>
                <w:kern w:val="2"/>
                <w:sz w:val="24"/>
                <w:szCs w:val="24"/>
                <w:lang w:val="en-US"/>
                <w14:ligatures w14:val="standardContextual"/>
              </w:rPr>
            </w:rPrChange>
          </w:rPr>
          <w:t xml:space="preserve"> - </w:t>
        </w:r>
        <w:r w:rsidR="00166F62" w:rsidRPr="00166F62">
          <w:rPr>
            <w:rFonts w:ascii="Times New Roman" w:eastAsia="Calibri" w:hAnsi="Times New Roman" w:cs="Times New Roman"/>
            <w:i/>
            <w:kern w:val="2"/>
            <w:sz w:val="24"/>
            <w:szCs w:val="24"/>
            <w:lang w:val="en-US"/>
            <w14:ligatures w14:val="standardContextual"/>
            <w:rPrChange w:id="44" w:author="Кристина" w:date="2025-03-10T11:51:00Z">
              <w:rPr>
                <w:rFonts w:ascii="Times New Roman" w:eastAsia="Calibri" w:hAnsi="Times New Roman" w:cs="Times New Roman"/>
                <w:kern w:val="2"/>
                <w:sz w:val="24"/>
                <w:szCs w:val="24"/>
                <w:lang w:val="en-US"/>
                <w14:ligatures w14:val="standardContextual"/>
              </w:rPr>
            </w:rPrChange>
          </w:rPr>
          <w:t xml:space="preserve">Pinus sylvestris, Larix sibirica, Larix gmelinii and Larix cajanderi </w:t>
        </w:r>
        <w:r w:rsidR="000E03DE" w:rsidRPr="00166F62">
          <w:rPr>
            <w:rFonts w:ascii="Times New Roman" w:eastAsia="Calibri" w:hAnsi="Times New Roman" w:cs="Times New Roman"/>
            <w:kern w:val="2"/>
            <w:sz w:val="24"/>
            <w:szCs w:val="24"/>
            <w:lang w:val="en-US"/>
            <w14:ligatures w14:val="standardContextual"/>
            <w:rPrChange w:id="45" w:author="Кристина" w:date="2025-03-10T11:50:00Z">
              <w:rPr>
                <w:rFonts w:ascii="Times New Roman" w:eastAsia="Calibri" w:hAnsi="Times New Roman" w:cs="Times New Roman"/>
                <w:kern w:val="2"/>
                <w:sz w:val="24"/>
                <w:szCs w:val="24"/>
                <w:lang w:val="en-US"/>
                <w14:ligatures w14:val="standardContextual"/>
              </w:rPr>
            </w:rPrChange>
          </w:rPr>
          <w:t>from six locations north of the Arctic Circle.</w:t>
        </w:r>
        <w:r w:rsidR="000E03DE" w:rsidRPr="000E03DE">
          <w:rPr>
            <w:rFonts w:ascii="Times New Roman" w:eastAsia="Calibri" w:hAnsi="Times New Roman" w:cs="Times New Roman"/>
            <w:kern w:val="2"/>
            <w:sz w:val="24"/>
            <w:szCs w:val="24"/>
            <w:lang w:val="en-US"/>
            <w14:ligatures w14:val="standardContextual"/>
          </w:rPr>
          <w:t xml:space="preserve"> We analyze the spatiotemporal dynamics of the influence of key climate factors—temperature, precipitation, seasonal thaw depth, and snow depth—on tree radial growth along a longitudinal gradient from 27°E to 166°E. d. The study aims to identify the moderating and enhancing roles of climate variables, the temporal shifts in these relationships, and their possible implications for the present and future dynamics of northern forest ecosystems (MacDonald et al., 2015).</w:t>
        </w:r>
      </w:ins>
    </w:p>
    <w:p w14:paraId="3565EF17" w14:textId="77777777" w:rsidR="00CC7ECC" w:rsidRDefault="00CC7ECC" w:rsidP="00640E90">
      <w:pPr>
        <w:spacing w:after="0" w:line="480" w:lineRule="auto"/>
        <w:contextualSpacing/>
        <w:jc w:val="both"/>
        <w:rPr>
          <w:ins w:id="46" w:author="Alberto Arzac" w:date="2025-02-13T14:40:00Z"/>
          <w:rFonts w:ascii="Times New Roman" w:eastAsia="Calibri" w:hAnsi="Times New Roman" w:cs="Times New Roman"/>
          <w:kern w:val="2"/>
          <w:sz w:val="24"/>
          <w:szCs w:val="24"/>
          <w:lang w:val="en-US"/>
          <w14:ligatures w14:val="standardContextual"/>
        </w:rPr>
      </w:pPr>
    </w:p>
    <w:p w14:paraId="797460D6" w14:textId="30E70F85" w:rsidR="00CC7ECC" w:rsidDel="000E03DE" w:rsidRDefault="00CC7ECC" w:rsidP="00640E90">
      <w:pPr>
        <w:spacing w:after="0" w:line="480" w:lineRule="auto"/>
        <w:contextualSpacing/>
        <w:jc w:val="both"/>
        <w:rPr>
          <w:ins w:id="47" w:author="Alberto Arzac" w:date="2025-02-13T14:42:00Z"/>
          <w:del w:id="48" w:author="Кристина" w:date="2025-03-10T10:10:00Z"/>
          <w:rFonts w:ascii="Times New Roman" w:eastAsia="Calibri" w:hAnsi="Times New Roman" w:cs="Times New Roman"/>
          <w:kern w:val="2"/>
          <w:sz w:val="24"/>
          <w:szCs w:val="24"/>
          <w:lang w:val="en-US"/>
          <w14:ligatures w14:val="standardContextual"/>
        </w:rPr>
      </w:pPr>
      <w:ins w:id="49" w:author="Alberto Arzac" w:date="2025-02-13T14:40:00Z">
        <w:del w:id="50" w:author="Кристина" w:date="2025-03-10T10:10:00Z">
          <w:r w:rsidDel="000E03DE">
            <w:rPr>
              <w:rFonts w:ascii="Times New Roman" w:eastAsia="Calibri" w:hAnsi="Times New Roman" w:cs="Times New Roman"/>
              <w:kern w:val="2"/>
              <w:sz w:val="24"/>
              <w:szCs w:val="24"/>
              <w:lang w:val="en-US"/>
              <w14:ligatures w14:val="standardContextual"/>
            </w:rPr>
            <w:delText xml:space="preserve">Then you may continue talking about </w:delText>
          </w:r>
        </w:del>
      </w:ins>
      <w:ins w:id="51" w:author="Alberto Arzac" w:date="2025-02-13T14:41:00Z">
        <w:del w:id="52" w:author="Кристина" w:date="2025-03-10T10:10:00Z">
          <w:r w:rsidDel="000E03DE">
            <w:rPr>
              <w:rFonts w:ascii="Times New Roman" w:eastAsia="Calibri" w:hAnsi="Times New Roman" w:cs="Times New Roman"/>
              <w:kern w:val="2"/>
              <w:sz w:val="24"/>
              <w:szCs w:val="24"/>
              <w:lang w:val="en-US"/>
              <w14:ligatures w14:val="standardContextual"/>
            </w:rPr>
            <w:delText xml:space="preserve">the forest-tundra ecosystem and its potential shifts due to climate change. To then continue with dendrochronology and tree-ring width studies. Here you should provide a brief description </w:delText>
          </w:r>
        </w:del>
      </w:ins>
      <w:ins w:id="53" w:author="Alberto Arzac" w:date="2025-02-13T14:42:00Z">
        <w:del w:id="54" w:author="Кристина" w:date="2025-03-10T10:10:00Z">
          <w:r w:rsidDel="000E03DE">
            <w:rPr>
              <w:rFonts w:ascii="Times New Roman" w:eastAsia="Calibri" w:hAnsi="Times New Roman" w:cs="Times New Roman"/>
              <w:kern w:val="2"/>
              <w:sz w:val="24"/>
              <w:szCs w:val="24"/>
              <w:lang w:val="en-US"/>
              <w14:ligatures w14:val="standardContextual"/>
            </w:rPr>
            <w:delText>of what has been done across northern Russia and Finland.</w:delText>
          </w:r>
        </w:del>
      </w:ins>
    </w:p>
    <w:p w14:paraId="05970449" w14:textId="2B4B2BB9" w:rsidR="00CC7ECC" w:rsidDel="000E03DE" w:rsidRDefault="00CC7ECC" w:rsidP="00640E90">
      <w:pPr>
        <w:spacing w:after="0" w:line="480" w:lineRule="auto"/>
        <w:contextualSpacing/>
        <w:jc w:val="both"/>
        <w:rPr>
          <w:ins w:id="55" w:author="Alberto Arzac" w:date="2025-02-13T14:42:00Z"/>
          <w:del w:id="56" w:author="Кристина" w:date="2025-03-10T10:10:00Z"/>
          <w:rFonts w:ascii="Times New Roman" w:eastAsia="Calibri" w:hAnsi="Times New Roman" w:cs="Times New Roman"/>
          <w:kern w:val="2"/>
          <w:sz w:val="24"/>
          <w:szCs w:val="24"/>
          <w:lang w:val="en-US"/>
          <w14:ligatures w14:val="standardContextual"/>
        </w:rPr>
      </w:pPr>
    </w:p>
    <w:p w14:paraId="16C10FC3" w14:textId="6F6C19AF" w:rsidR="00CC7ECC" w:rsidDel="000E03DE" w:rsidRDefault="00CC7ECC" w:rsidP="00640E90">
      <w:pPr>
        <w:spacing w:after="0" w:line="480" w:lineRule="auto"/>
        <w:contextualSpacing/>
        <w:jc w:val="both"/>
        <w:rPr>
          <w:ins w:id="57" w:author="Alberto Arzac" w:date="2025-02-13T14:39:00Z"/>
          <w:del w:id="58" w:author="Кристина" w:date="2025-03-10T10:10:00Z"/>
          <w:rFonts w:ascii="Times New Roman" w:eastAsia="Calibri" w:hAnsi="Times New Roman" w:cs="Times New Roman"/>
          <w:kern w:val="2"/>
          <w:sz w:val="24"/>
          <w:szCs w:val="24"/>
          <w:lang w:val="en-US"/>
          <w14:ligatures w14:val="standardContextual"/>
        </w:rPr>
      </w:pPr>
      <w:ins w:id="59" w:author="Alberto Arzac" w:date="2025-02-13T14:42:00Z">
        <w:del w:id="60" w:author="Кристина" w:date="2025-03-10T10:10:00Z">
          <w:r w:rsidDel="000E03DE">
            <w:rPr>
              <w:rFonts w:ascii="Times New Roman" w:eastAsia="Calibri" w:hAnsi="Times New Roman" w:cs="Times New Roman"/>
              <w:kern w:val="2"/>
              <w:sz w:val="24"/>
              <w:szCs w:val="24"/>
              <w:lang w:val="en-US"/>
              <w14:ligatures w14:val="standardContextual"/>
            </w:rPr>
            <w:delText>Finally, it should be described the aim of the work.</w:delText>
          </w:r>
        </w:del>
      </w:ins>
    </w:p>
    <w:p w14:paraId="5EF8906A" w14:textId="21224437" w:rsidR="00CC7ECC" w:rsidDel="000E03DE" w:rsidRDefault="00CC7ECC" w:rsidP="00640E90">
      <w:pPr>
        <w:spacing w:after="0" w:line="480" w:lineRule="auto"/>
        <w:contextualSpacing/>
        <w:jc w:val="both"/>
        <w:rPr>
          <w:ins w:id="61" w:author="Alberto Arzac" w:date="2025-02-12T13:41:00Z"/>
          <w:del w:id="62" w:author="Кристина" w:date="2025-03-10T10:10:00Z"/>
          <w:rFonts w:ascii="Times New Roman" w:eastAsia="Calibri" w:hAnsi="Times New Roman" w:cs="Times New Roman"/>
          <w:kern w:val="2"/>
          <w:sz w:val="24"/>
          <w:szCs w:val="24"/>
          <w:lang w:val="en-US"/>
          <w14:ligatures w14:val="standardContextual"/>
        </w:rPr>
      </w:pPr>
    </w:p>
    <w:p w14:paraId="316FB8AF" w14:textId="7B29DC29" w:rsidR="00E24FD2" w:rsidRPr="0010148B" w:rsidDel="000E03DE" w:rsidRDefault="00E24FD2" w:rsidP="00334EC6">
      <w:pPr>
        <w:spacing w:after="0" w:line="480" w:lineRule="auto"/>
        <w:contextualSpacing/>
        <w:jc w:val="both"/>
        <w:rPr>
          <w:del w:id="63" w:author="Кристина" w:date="2025-03-10T10:10:00Z"/>
          <w:rFonts w:ascii="Times New Roman" w:eastAsia="Calibri" w:hAnsi="Times New Roman" w:cs="Times New Roman"/>
          <w:kern w:val="2"/>
          <w:sz w:val="24"/>
          <w:szCs w:val="24"/>
          <w:lang w:val="en-US"/>
          <w14:ligatures w14:val="standardContextual"/>
        </w:rPr>
      </w:pPr>
      <w:del w:id="64" w:author="Кристина" w:date="2025-03-10T10:10:00Z">
        <w:r w:rsidRPr="0010148B" w:rsidDel="000E03DE">
          <w:rPr>
            <w:rFonts w:ascii="Times New Roman" w:eastAsia="Calibri" w:hAnsi="Times New Roman" w:cs="Times New Roman"/>
            <w:kern w:val="2"/>
            <w:sz w:val="24"/>
            <w:szCs w:val="24"/>
            <w:lang w:val="en-US"/>
            <w14:ligatures w14:val="standardContextual"/>
          </w:rPr>
          <w:delText xml:space="preserve">In the last decade, an unusual phenomenon has been observed in the Arctic region: unprecedented warming in the forest-tundra ecotone. This climate change has a significant impact on the dynamics of </w:delText>
        </w:r>
        <w:r w:rsidR="001775CA" w:rsidRPr="0010148B" w:rsidDel="000E03DE">
          <w:rPr>
            <w:rFonts w:ascii="Times New Roman" w:eastAsia="Calibri" w:hAnsi="Times New Roman" w:cs="Times New Roman"/>
            <w:kern w:val="2"/>
            <w:sz w:val="24"/>
            <w:szCs w:val="24"/>
            <w:lang w:val="en-US"/>
            <w14:ligatures w14:val="standardContextual"/>
          </w:rPr>
          <w:delText>ecosystems</w:delText>
        </w:r>
        <w:r w:rsidRPr="0010148B" w:rsidDel="000E03DE">
          <w:rPr>
            <w:rFonts w:ascii="Times New Roman" w:eastAsia="Calibri" w:hAnsi="Times New Roman" w:cs="Times New Roman"/>
            <w:kern w:val="2"/>
            <w:sz w:val="24"/>
            <w:szCs w:val="24"/>
            <w:lang w:val="en-US"/>
            <w14:ligatures w14:val="standardContextual"/>
          </w:rPr>
          <w:delText xml:space="preserve"> in this region. However, the effects of warming are not limited to changes in plant communities. They also affect deep soil processes, influencing the timing of the formation of the </w:delText>
        </w:r>
        <w:bookmarkStart w:id="65" w:name="_Hlk182225368"/>
        <w:r w:rsidRPr="0010148B" w:rsidDel="000E03DE">
          <w:rPr>
            <w:rFonts w:ascii="Times New Roman" w:eastAsia="Calibri" w:hAnsi="Times New Roman" w:cs="Times New Roman"/>
            <w:kern w:val="2"/>
            <w:sz w:val="24"/>
            <w:szCs w:val="24"/>
            <w:lang w:val="en-US"/>
            <w14:ligatures w14:val="standardContextual"/>
          </w:rPr>
          <w:delText>active soil layer</w:delText>
        </w:r>
        <w:bookmarkEnd w:id="65"/>
        <w:r w:rsidRPr="0010148B" w:rsidDel="000E03DE">
          <w:rPr>
            <w:rFonts w:ascii="Times New Roman" w:eastAsia="Calibri" w:hAnsi="Times New Roman" w:cs="Times New Roman"/>
            <w:kern w:val="2"/>
            <w:sz w:val="24"/>
            <w:szCs w:val="24"/>
            <w:lang w:val="en-US"/>
            <w14:ligatures w14:val="standardContextual"/>
          </w:rPr>
          <w:delText xml:space="preserve"> in areas of continuous permafrost.</w:delText>
        </w:r>
      </w:del>
    </w:p>
    <w:p w14:paraId="1C3F6928" w14:textId="0FF019B8" w:rsidR="00640E90" w:rsidDel="000E03DE" w:rsidRDefault="00640E90" w:rsidP="00640E90">
      <w:pPr>
        <w:spacing w:after="0" w:line="480" w:lineRule="auto"/>
        <w:contextualSpacing/>
        <w:jc w:val="both"/>
        <w:rPr>
          <w:ins w:id="66" w:author="Alberto Arzac" w:date="2025-02-12T13:41:00Z"/>
          <w:del w:id="67" w:author="Кристина" w:date="2025-03-10T10:10:00Z"/>
          <w:rFonts w:ascii="Times New Roman" w:eastAsia="Calibri" w:hAnsi="Times New Roman" w:cs="Times New Roman"/>
          <w:kern w:val="2"/>
          <w:sz w:val="24"/>
          <w:szCs w:val="24"/>
          <w:lang w:val="en-US"/>
          <w14:ligatures w14:val="standardContextual"/>
        </w:rPr>
      </w:pPr>
    </w:p>
    <w:p w14:paraId="260CD2FD" w14:textId="0303F190" w:rsidR="00E24FD2" w:rsidRPr="0010148B" w:rsidDel="000E03DE" w:rsidRDefault="00E24FD2" w:rsidP="00334EC6">
      <w:pPr>
        <w:spacing w:after="0" w:line="480" w:lineRule="auto"/>
        <w:contextualSpacing/>
        <w:jc w:val="both"/>
        <w:rPr>
          <w:del w:id="68" w:author="Кристина" w:date="2025-03-10T10:10:00Z"/>
          <w:rFonts w:ascii="Times New Roman" w:eastAsia="Calibri" w:hAnsi="Times New Roman" w:cs="Times New Roman"/>
          <w:kern w:val="2"/>
          <w:sz w:val="24"/>
          <w:szCs w:val="24"/>
          <w:lang w:val="en-US"/>
          <w14:ligatures w14:val="standardContextual"/>
        </w:rPr>
      </w:pPr>
      <w:del w:id="69" w:author="Кристина" w:date="2025-03-10T10:10:00Z">
        <w:r w:rsidRPr="0010148B" w:rsidDel="000E03DE">
          <w:rPr>
            <w:rFonts w:ascii="Times New Roman" w:eastAsia="Calibri" w:hAnsi="Times New Roman" w:cs="Times New Roman"/>
            <w:kern w:val="2"/>
            <w:sz w:val="24"/>
            <w:szCs w:val="24"/>
            <w:lang w:val="en-US"/>
            <w14:ligatures w14:val="standardContextual"/>
          </w:rPr>
          <w:delText xml:space="preserve">In addition to negative effects, rising temperatures can also create favorable conditions for tree growth. Higher temperatures and earlier access to water due to thawing permafrost can contribute to the flourishing of vegetation in the region. Research </w:delText>
        </w:r>
        <w:r w:rsidR="006A7F98" w:rsidRPr="0010148B" w:rsidDel="000E03DE">
          <w:rPr>
            <w:rFonts w:ascii="Times New Roman" w:eastAsia="Calibri" w:hAnsi="Times New Roman" w:cs="Times New Roman"/>
            <w:kern w:val="2"/>
            <w:sz w:val="24"/>
            <w:szCs w:val="24"/>
            <w:lang w:val="en-US"/>
            <w14:ligatures w14:val="standardContextual"/>
          </w:rPr>
          <w:delText>(Vaganov E.A., Hughes M.K., Kirdyanov A.V., Schweingruber F.H., Silkin P.P., 1999</w:delText>
        </w:r>
        <w:r w:rsidRPr="0010148B" w:rsidDel="000E03DE">
          <w:rPr>
            <w:rFonts w:ascii="Times New Roman" w:eastAsia="Calibri" w:hAnsi="Times New Roman" w:cs="Times New Roman"/>
            <w:kern w:val="2"/>
            <w:sz w:val="24"/>
            <w:szCs w:val="24"/>
            <w:lang w:val="en-US"/>
            <w14:ligatures w14:val="standardContextual"/>
          </w:rPr>
          <w:delText xml:space="preserve">) confirms that </w:delText>
        </w:r>
        <w:r w:rsidR="00CE39C3" w:rsidRPr="0010148B" w:rsidDel="000E03DE">
          <w:rPr>
            <w:rFonts w:ascii="Times New Roman" w:eastAsia="Calibri" w:hAnsi="Times New Roman" w:cs="Times New Roman"/>
            <w:kern w:val="2"/>
            <w:sz w:val="24"/>
            <w:szCs w:val="24"/>
            <w:lang w:val="en-US"/>
            <w14:ligatures w14:val="standardContextual"/>
          </w:rPr>
          <w:delText>all</w:delText>
        </w:r>
        <w:r w:rsidRPr="0010148B" w:rsidDel="000E03DE">
          <w:rPr>
            <w:rFonts w:ascii="Times New Roman" w:eastAsia="Calibri" w:hAnsi="Times New Roman" w:cs="Times New Roman"/>
            <w:kern w:val="2"/>
            <w:sz w:val="24"/>
            <w:szCs w:val="24"/>
            <w:lang w:val="en-US"/>
            <w14:ligatures w14:val="standardContextual"/>
          </w:rPr>
          <w:delText xml:space="preserve"> these factors are already affecting the condition of forests and their components. Such changes can have consequences not only for biodiversity, but also for ecosystems in general.</w:delText>
        </w:r>
      </w:del>
    </w:p>
    <w:p w14:paraId="6DA2C8AC" w14:textId="4956DFE1" w:rsidR="00640E90" w:rsidDel="000E03DE" w:rsidRDefault="00640E90" w:rsidP="00640E90">
      <w:pPr>
        <w:spacing w:after="0" w:line="480" w:lineRule="auto"/>
        <w:contextualSpacing/>
        <w:jc w:val="both"/>
        <w:rPr>
          <w:ins w:id="70" w:author="Alberto Arzac" w:date="2025-02-12T13:41:00Z"/>
          <w:del w:id="71" w:author="Кристина" w:date="2025-03-10T10:10:00Z"/>
          <w:rFonts w:ascii="Times New Roman" w:eastAsia="Calibri" w:hAnsi="Times New Roman" w:cs="Times New Roman"/>
          <w:kern w:val="2"/>
          <w:sz w:val="24"/>
          <w:szCs w:val="24"/>
          <w:lang w:val="en-US"/>
          <w14:ligatures w14:val="standardContextual"/>
        </w:rPr>
      </w:pPr>
    </w:p>
    <w:p w14:paraId="5506FD57" w14:textId="7182CCBB" w:rsidR="00E24FD2" w:rsidRPr="0010148B" w:rsidDel="000E03DE" w:rsidRDefault="00E24FD2" w:rsidP="00334EC6">
      <w:pPr>
        <w:spacing w:after="0" w:line="480" w:lineRule="auto"/>
        <w:contextualSpacing/>
        <w:jc w:val="both"/>
        <w:rPr>
          <w:del w:id="72" w:author="Кристина" w:date="2025-03-10T10:10:00Z"/>
          <w:rFonts w:ascii="Times New Roman" w:eastAsia="Calibri" w:hAnsi="Times New Roman" w:cs="Times New Roman"/>
          <w:kern w:val="2"/>
          <w:sz w:val="24"/>
          <w:szCs w:val="24"/>
          <w:lang w:val="en-US"/>
          <w14:ligatures w14:val="standardContextual"/>
        </w:rPr>
      </w:pPr>
      <w:del w:id="73" w:author="Кристина" w:date="2025-03-10T10:10:00Z">
        <w:r w:rsidRPr="0010148B" w:rsidDel="000E03DE">
          <w:rPr>
            <w:rFonts w:ascii="Times New Roman" w:eastAsia="Calibri" w:hAnsi="Times New Roman" w:cs="Times New Roman"/>
            <w:kern w:val="2"/>
            <w:sz w:val="24"/>
            <w:szCs w:val="24"/>
            <w:lang w:val="en-US"/>
            <w14:ligatures w14:val="standardContextual"/>
          </w:rPr>
          <w:delText xml:space="preserve">The width of tree rings is directly related to growth conditions, which depend on temperature, precipitation, and other environmental factors. The aim of the work is to assess the climate response of tree radial growth to changes in </w:delText>
        </w:r>
        <w:r w:rsidRPr="0010148B" w:rsidDel="000E03DE">
          <w:rPr>
            <w:rFonts w:ascii="Times New Roman" w:eastAsia="Calibri" w:hAnsi="Times New Roman" w:cs="Times New Roman"/>
            <w:kern w:val="2"/>
            <w:sz w:val="24"/>
            <w:szCs w:val="24"/>
            <w:highlight w:val="yellow"/>
            <w:lang w:val="en-US"/>
            <w14:ligatures w14:val="standardContextual"/>
          </w:rPr>
          <w:delText>temperature, precipitation, active soil depth, snow depth, and wood species.</w:delText>
        </w:r>
      </w:del>
    </w:p>
    <w:p w14:paraId="273CA992" w14:textId="41F50849" w:rsidR="00640E90" w:rsidDel="000E03DE" w:rsidRDefault="00640E90" w:rsidP="00640E90">
      <w:pPr>
        <w:spacing w:after="0" w:line="480" w:lineRule="auto"/>
        <w:contextualSpacing/>
        <w:jc w:val="both"/>
        <w:rPr>
          <w:ins w:id="74" w:author="Alberto Arzac" w:date="2025-02-12T13:41:00Z"/>
          <w:del w:id="75" w:author="Кристина" w:date="2025-03-10T10:10:00Z"/>
          <w:rFonts w:ascii="Times New Roman" w:eastAsia="Calibri" w:hAnsi="Times New Roman" w:cs="Times New Roman"/>
          <w:kern w:val="2"/>
          <w:sz w:val="24"/>
          <w:szCs w:val="24"/>
          <w:lang w:val="en-US"/>
          <w14:ligatures w14:val="standardContextual"/>
        </w:rPr>
      </w:pPr>
    </w:p>
    <w:p w14:paraId="5C7F9CE9" w14:textId="23BE3CD2" w:rsidR="00E24FD2" w:rsidRPr="0010148B" w:rsidRDefault="00E24FD2" w:rsidP="00334EC6">
      <w:pPr>
        <w:spacing w:after="0" w:line="480" w:lineRule="auto"/>
        <w:contextualSpacing/>
        <w:jc w:val="both"/>
        <w:rPr>
          <w:rFonts w:ascii="Times New Roman" w:eastAsia="Calibri" w:hAnsi="Times New Roman" w:cs="Times New Roman"/>
          <w:kern w:val="2"/>
          <w:sz w:val="24"/>
          <w:szCs w:val="24"/>
          <w:lang w:val="en-US"/>
          <w14:ligatures w14:val="standardContextual"/>
        </w:rPr>
      </w:pPr>
      <w:del w:id="76" w:author="Кристина" w:date="2025-03-10T10:10:00Z">
        <w:r w:rsidRPr="0010148B" w:rsidDel="000E03DE">
          <w:rPr>
            <w:rFonts w:ascii="Times New Roman" w:eastAsia="Calibri" w:hAnsi="Times New Roman" w:cs="Times New Roman"/>
            <w:kern w:val="2"/>
            <w:sz w:val="24"/>
            <w:szCs w:val="24"/>
            <w:lang w:val="en-US"/>
            <w14:ligatures w14:val="standardContextual"/>
          </w:rPr>
          <w:delText>Studying these changes and their possible consequences is becoming increasingly important in the context of global climate change and anthropogenic activities. In addition, changes in forest-tundra ecosystems can serve as indicators of broader climate trends, making their study key to assessing future change scenarios in Arctic regions.</w:delText>
        </w:r>
      </w:del>
    </w:p>
    <w:p w14:paraId="6E89B97D" w14:textId="77777777" w:rsidR="00E24FD2" w:rsidRPr="0010148B" w:rsidDel="00640E90" w:rsidRDefault="00E24FD2" w:rsidP="00CF51C9">
      <w:pPr>
        <w:spacing w:after="0" w:line="480" w:lineRule="auto"/>
        <w:ind w:firstLine="709"/>
        <w:contextualSpacing/>
        <w:jc w:val="both"/>
        <w:rPr>
          <w:del w:id="77" w:author="Alberto Arzac" w:date="2025-02-12T13:41:00Z"/>
          <w:rFonts w:ascii="Times New Roman" w:eastAsia="Calibri" w:hAnsi="Times New Roman" w:cs="Times New Roman"/>
          <w:b/>
          <w:bCs/>
          <w:kern w:val="2"/>
          <w:sz w:val="24"/>
          <w:szCs w:val="24"/>
          <w:lang w:val="en-US"/>
          <w14:ligatures w14:val="standardContextual"/>
        </w:rPr>
      </w:pPr>
    </w:p>
    <w:p w14:paraId="062E5BF3" w14:textId="31182F51" w:rsidR="00390BE9" w:rsidRPr="0010148B" w:rsidRDefault="00390BE9" w:rsidP="00CF51C9">
      <w:pPr>
        <w:spacing w:after="0" w:line="480" w:lineRule="auto"/>
        <w:ind w:firstLine="709"/>
        <w:contextualSpacing/>
        <w:jc w:val="both"/>
        <w:rPr>
          <w:rFonts w:ascii="Times New Roman" w:eastAsia="Calibri" w:hAnsi="Times New Roman" w:cs="Times New Roman"/>
          <w:b/>
          <w:bCs/>
          <w:kern w:val="2"/>
          <w:sz w:val="24"/>
          <w:szCs w:val="24"/>
          <w:lang w:val="en-US"/>
          <w14:ligatures w14:val="standardContextual"/>
        </w:rPr>
      </w:pPr>
      <w:commentRangeStart w:id="78"/>
      <w:r w:rsidRPr="0010148B">
        <w:rPr>
          <w:rFonts w:ascii="Times New Roman" w:eastAsia="Calibri" w:hAnsi="Times New Roman" w:cs="Times New Roman"/>
          <w:b/>
          <w:bCs/>
          <w:kern w:val="2"/>
          <w:sz w:val="24"/>
          <w:szCs w:val="24"/>
          <w:lang w:val="en-US"/>
          <w14:ligatures w14:val="standardContextual"/>
        </w:rPr>
        <w:t>2.</w:t>
      </w:r>
      <w:r w:rsidRPr="0010148B">
        <w:rPr>
          <w:sz w:val="24"/>
          <w:szCs w:val="24"/>
          <w:lang w:val="en-US"/>
        </w:rPr>
        <w:t xml:space="preserve"> </w:t>
      </w:r>
      <w:r w:rsidRPr="0010148B">
        <w:rPr>
          <w:rFonts w:ascii="Times New Roman" w:eastAsia="Calibri" w:hAnsi="Times New Roman" w:cs="Times New Roman"/>
          <w:b/>
          <w:bCs/>
          <w:kern w:val="2"/>
          <w:sz w:val="24"/>
          <w:szCs w:val="24"/>
          <w:lang w:val="en-US"/>
          <w14:ligatures w14:val="standardContextual"/>
        </w:rPr>
        <w:t>Materials and methods</w:t>
      </w:r>
      <w:commentRangeEnd w:id="78"/>
      <w:r w:rsidR="00267A12">
        <w:rPr>
          <w:rStyle w:val="a4"/>
        </w:rPr>
        <w:commentReference w:id="78"/>
      </w:r>
    </w:p>
    <w:p w14:paraId="1A12C499" w14:textId="37EFE338" w:rsidR="000E03DE" w:rsidRPr="00334EC6" w:rsidRDefault="000E03DE" w:rsidP="000E03DE">
      <w:pPr>
        <w:spacing w:after="0" w:line="480" w:lineRule="auto"/>
        <w:contextualSpacing/>
        <w:jc w:val="both"/>
        <w:rPr>
          <w:ins w:id="79" w:author="Кристина" w:date="2025-03-10T10:15:00Z"/>
          <w:rFonts w:ascii="Times New Roman" w:eastAsia="Calibri" w:hAnsi="Times New Roman" w:cs="Times New Roman"/>
          <w:i/>
          <w:iCs/>
          <w:kern w:val="2"/>
          <w:sz w:val="24"/>
          <w:szCs w:val="24"/>
          <w:lang w:val="en-US"/>
          <w14:ligatures w14:val="standardContextual"/>
        </w:rPr>
      </w:pPr>
      <w:ins w:id="80" w:author="Кристина" w:date="2025-03-10T10:15:00Z">
        <w:r w:rsidRPr="00334EC6">
          <w:rPr>
            <w:rFonts w:ascii="Times New Roman" w:eastAsia="Calibri" w:hAnsi="Times New Roman" w:cs="Times New Roman"/>
            <w:i/>
            <w:iCs/>
            <w:kern w:val="2"/>
            <w:sz w:val="24"/>
            <w:szCs w:val="24"/>
            <w:lang w:val="en-US"/>
            <w14:ligatures w14:val="standardContextual"/>
          </w:rPr>
          <w:t xml:space="preserve">2.1 </w:t>
        </w:r>
        <w:r>
          <w:rPr>
            <w:rFonts w:ascii="Times New Roman" w:eastAsia="Calibri" w:hAnsi="Times New Roman" w:cs="Times New Roman"/>
            <w:i/>
            <w:iCs/>
            <w:kern w:val="2"/>
            <w:sz w:val="24"/>
            <w:szCs w:val="24"/>
            <w:lang w:val="en-US"/>
            <w14:ligatures w14:val="standardContextual"/>
          </w:rPr>
          <w:t xml:space="preserve">Description of </w:t>
        </w:r>
      </w:ins>
      <w:ins w:id="81" w:author="Кристина" w:date="2025-03-10T10:16:00Z">
        <w:r>
          <w:rPr>
            <w:rFonts w:ascii="Times New Roman" w:eastAsia="Calibri" w:hAnsi="Times New Roman" w:cs="Times New Roman"/>
            <w:i/>
            <w:iCs/>
            <w:kern w:val="2"/>
            <w:sz w:val="24"/>
            <w:szCs w:val="24"/>
            <w:lang w:val="en-US"/>
            <w14:ligatures w14:val="standardContextual"/>
          </w:rPr>
          <w:t>t</w:t>
        </w:r>
      </w:ins>
      <w:ins w:id="82" w:author="Кристина" w:date="2025-03-10T10:15:00Z">
        <w:r>
          <w:rPr>
            <w:rFonts w:ascii="Times New Roman" w:eastAsia="Calibri" w:hAnsi="Times New Roman" w:cs="Times New Roman"/>
            <w:i/>
            <w:iCs/>
            <w:kern w:val="2"/>
            <w:sz w:val="24"/>
            <w:szCs w:val="24"/>
            <w:lang w:val="en-US"/>
            <w14:ligatures w14:val="standardContextual"/>
          </w:rPr>
          <w:t>ree s</w:t>
        </w:r>
        <w:r w:rsidRPr="000E03DE">
          <w:rPr>
            <w:rFonts w:ascii="Times New Roman" w:eastAsia="Calibri" w:hAnsi="Times New Roman" w:cs="Times New Roman"/>
            <w:i/>
            <w:iCs/>
            <w:kern w:val="2"/>
            <w:sz w:val="24"/>
            <w:szCs w:val="24"/>
            <w:lang w:val="en-US"/>
            <w14:ligatures w14:val="standardContextual"/>
          </w:rPr>
          <w:t>pecies</w:t>
        </w:r>
      </w:ins>
    </w:p>
    <w:p w14:paraId="696617A2" w14:textId="77777777" w:rsidR="0054667B" w:rsidRDefault="0054667B">
      <w:pPr>
        <w:spacing w:after="0" w:line="480" w:lineRule="auto"/>
        <w:contextualSpacing/>
        <w:jc w:val="both"/>
        <w:rPr>
          <w:ins w:id="83" w:author="Кристина" w:date="2025-03-10T10:27:00Z"/>
          <w:rFonts w:ascii="Times New Roman" w:eastAsia="Calibri" w:hAnsi="Times New Roman" w:cs="Times New Roman"/>
          <w:kern w:val="2"/>
          <w:sz w:val="24"/>
          <w:szCs w:val="24"/>
          <w14:ligatures w14:val="standardContextual"/>
        </w:rPr>
      </w:pPr>
    </w:p>
    <w:p w14:paraId="6B491A82" w14:textId="38D6AAB0" w:rsidR="0054667B" w:rsidRPr="0054667B" w:rsidRDefault="0054667B" w:rsidP="0054667B">
      <w:pPr>
        <w:spacing w:after="0" w:line="480" w:lineRule="auto"/>
        <w:contextualSpacing/>
        <w:jc w:val="both"/>
        <w:rPr>
          <w:ins w:id="84" w:author="Кристина" w:date="2025-03-10T10:28:00Z"/>
          <w:rFonts w:ascii="Times New Roman" w:eastAsia="Calibri" w:hAnsi="Times New Roman" w:cs="Times New Roman"/>
          <w:i/>
          <w:kern w:val="2"/>
          <w:sz w:val="24"/>
          <w:szCs w:val="24"/>
          <w14:ligatures w14:val="standardContextual"/>
          <w:rPrChange w:id="85" w:author="Кристина" w:date="2025-03-10T10:28:00Z">
            <w:rPr>
              <w:ins w:id="86" w:author="Кристина" w:date="2025-03-10T10:28:00Z"/>
              <w:rFonts w:ascii="Times New Roman" w:eastAsia="Calibri" w:hAnsi="Times New Roman" w:cs="Times New Roman"/>
              <w:kern w:val="2"/>
              <w:sz w:val="24"/>
              <w:szCs w:val="24"/>
              <w14:ligatures w14:val="standardContextual"/>
            </w:rPr>
          </w:rPrChange>
        </w:rPr>
      </w:pPr>
      <w:ins w:id="87" w:author="Кристина" w:date="2025-03-10T10:28:00Z">
        <w:r w:rsidRPr="0054667B">
          <w:rPr>
            <w:rFonts w:ascii="Times New Roman" w:eastAsia="Calibri" w:hAnsi="Times New Roman" w:cs="Times New Roman"/>
            <w:i/>
            <w:kern w:val="2"/>
            <w:sz w:val="24"/>
            <w:szCs w:val="24"/>
            <w14:ligatures w14:val="standardContextual"/>
            <w:rPrChange w:id="88" w:author="Кристина" w:date="2025-03-10T10:28:00Z">
              <w:rPr>
                <w:rFonts w:ascii="Times New Roman" w:eastAsia="Calibri" w:hAnsi="Times New Roman" w:cs="Times New Roman"/>
                <w:kern w:val="2"/>
                <w:sz w:val="24"/>
                <w:szCs w:val="24"/>
                <w14:ligatures w14:val="standardContextual"/>
              </w:rPr>
            </w:rPrChange>
          </w:rPr>
          <w:t xml:space="preserve">Pinus sylvestris </w:t>
        </w:r>
      </w:ins>
    </w:p>
    <w:p w14:paraId="1A0684A8" w14:textId="38DC69A0" w:rsidR="0054667B" w:rsidRPr="0054667B" w:rsidRDefault="0054667B" w:rsidP="0054667B">
      <w:pPr>
        <w:spacing w:after="0" w:line="480" w:lineRule="auto"/>
        <w:contextualSpacing/>
        <w:jc w:val="both"/>
        <w:rPr>
          <w:ins w:id="89" w:author="Кристина" w:date="2025-03-10T10:28:00Z"/>
          <w:rFonts w:ascii="Times New Roman" w:eastAsia="Calibri" w:hAnsi="Times New Roman" w:cs="Times New Roman"/>
          <w:kern w:val="2"/>
          <w:sz w:val="24"/>
          <w:szCs w:val="24"/>
          <w:lang w:val="en-US"/>
          <w14:ligatures w14:val="standardContextual"/>
          <w:rPrChange w:id="90" w:author="Кристина" w:date="2025-03-10T10:28:00Z">
            <w:rPr>
              <w:ins w:id="91" w:author="Кристина" w:date="2025-03-10T10:28:00Z"/>
              <w:rFonts w:ascii="Times New Roman" w:eastAsia="Calibri" w:hAnsi="Times New Roman" w:cs="Times New Roman"/>
              <w:kern w:val="2"/>
              <w:sz w:val="24"/>
              <w:szCs w:val="24"/>
              <w14:ligatures w14:val="standardContextual"/>
            </w:rPr>
          </w:rPrChange>
        </w:rPr>
      </w:pPr>
      <w:ins w:id="92" w:author="Кристина" w:date="2025-03-10T10:28:00Z">
        <w:r w:rsidRPr="00785958">
          <w:rPr>
            <w:rFonts w:ascii="Times New Roman" w:eastAsia="Calibri" w:hAnsi="Times New Roman" w:cs="Times New Roman"/>
            <w:i/>
            <w:kern w:val="2"/>
            <w:sz w:val="24"/>
            <w:szCs w:val="24"/>
            <w:lang w:val="en-US"/>
            <w14:ligatures w14:val="standardContextual"/>
          </w:rPr>
          <w:t>P. sylvestris</w:t>
        </w:r>
        <w:r w:rsidRPr="00785958">
          <w:rPr>
            <w:rFonts w:ascii="Times New Roman" w:eastAsia="Calibri" w:hAnsi="Times New Roman" w:cs="Times New Roman"/>
            <w:kern w:val="2"/>
            <w:sz w:val="24"/>
            <w:szCs w:val="24"/>
            <w:lang w:val="en-US"/>
            <w14:ligatures w14:val="standardContextual"/>
          </w:rPr>
          <w:t xml:space="preserve"> </w:t>
        </w:r>
        <w:r w:rsidRPr="0054667B">
          <w:rPr>
            <w:rFonts w:ascii="Times New Roman" w:eastAsia="Calibri" w:hAnsi="Times New Roman" w:cs="Times New Roman"/>
            <w:kern w:val="2"/>
            <w:sz w:val="24"/>
            <w:szCs w:val="24"/>
            <w:lang w:val="en-US"/>
            <w14:ligatures w14:val="standardContextual"/>
            <w:rPrChange w:id="93" w:author="Кристина" w:date="2025-03-10T10:28:00Z">
              <w:rPr>
                <w:rFonts w:ascii="Times New Roman" w:eastAsia="Calibri" w:hAnsi="Times New Roman" w:cs="Times New Roman"/>
                <w:kern w:val="2"/>
                <w:sz w:val="24"/>
                <w:szCs w:val="24"/>
                <w14:ligatures w14:val="standardContextual"/>
              </w:rPr>
            </w:rPrChange>
          </w:rPr>
          <w:t xml:space="preserve">is one of the most widespread conifers of the boreal zone, occurring from Western Europe to Eastern Siberia (Adams et al., 2015; Bala and Chen, 2020; Boyden et al., 2012, Henttonen et al., 2017), growing in Norway, Sweden, Finland, and adjacent areas of Russia north of 65° N (northern Karelia and Murmansk Oblast). Its distribution often extends into the forest-tundra ecotone, where conditions become marginal for tree growth (Cook and Holmes, 1996; Devi et al., 2008). Morphologically, </w:t>
        </w:r>
        <w:r w:rsidRPr="0054667B">
          <w:rPr>
            <w:rFonts w:ascii="Times New Roman" w:eastAsia="Calibri" w:hAnsi="Times New Roman" w:cs="Times New Roman"/>
            <w:i/>
            <w:kern w:val="2"/>
            <w:sz w:val="24"/>
            <w:szCs w:val="24"/>
            <w:lang w:val="en-US"/>
            <w14:ligatures w14:val="standardContextual"/>
            <w:rPrChange w:id="94" w:author="Кристина" w:date="2025-03-10T10:28:00Z">
              <w:rPr>
                <w:rFonts w:ascii="Times New Roman" w:eastAsia="Calibri" w:hAnsi="Times New Roman" w:cs="Times New Roman"/>
                <w:kern w:val="2"/>
                <w:sz w:val="24"/>
                <w:szCs w:val="24"/>
                <w14:ligatures w14:val="standardContextual"/>
              </w:rPr>
            </w:rPrChange>
          </w:rPr>
          <w:t>P. sylvestris</w:t>
        </w:r>
        <w:r w:rsidRPr="0054667B">
          <w:rPr>
            <w:rFonts w:ascii="Times New Roman" w:eastAsia="Calibri" w:hAnsi="Times New Roman" w:cs="Times New Roman"/>
            <w:kern w:val="2"/>
            <w:sz w:val="24"/>
            <w:szCs w:val="24"/>
            <w:lang w:val="en-US"/>
            <w14:ligatures w14:val="standardContextual"/>
            <w:rPrChange w:id="95" w:author="Кристина" w:date="2025-03-10T10:28:00Z">
              <w:rPr>
                <w:rFonts w:ascii="Times New Roman" w:eastAsia="Calibri" w:hAnsi="Times New Roman" w:cs="Times New Roman"/>
                <w:kern w:val="2"/>
                <w:sz w:val="24"/>
                <w:szCs w:val="24"/>
                <w14:ligatures w14:val="standardContextual"/>
              </w:rPr>
            </w:rPrChange>
          </w:rPr>
          <w:t xml:space="preserve"> is characterized by: evergreen needles, typically 4–7 cm long, persisting for several years (Esper et al., 2002; Grissino-Mayer, 2001); reddish-brown or brownish bark, often thicker at the base to provide protection from extreme temperatures and fires (Helama et al., 2012; Kharuk et al., 2008)</w:t>
        </w:r>
      </w:ins>
      <w:ins w:id="96" w:author="Кристина" w:date="2025-03-10T11:53:00Z">
        <w:r w:rsidR="00166F62" w:rsidRPr="00166F62">
          <w:rPr>
            <w:rFonts w:ascii="Times New Roman" w:eastAsia="Calibri" w:hAnsi="Times New Roman" w:cs="Times New Roman"/>
            <w:kern w:val="2"/>
            <w:sz w:val="24"/>
            <w:szCs w:val="24"/>
            <w:lang w:val="en-US"/>
            <w14:ligatures w14:val="standardContextual"/>
            <w:rPrChange w:id="97" w:author="Кристина" w:date="2025-03-10T11:53:00Z">
              <w:rPr>
                <w:rFonts w:ascii="Times New Roman" w:eastAsia="Calibri" w:hAnsi="Times New Roman" w:cs="Times New Roman"/>
                <w:kern w:val="2"/>
                <w:sz w:val="24"/>
                <w:szCs w:val="24"/>
                <w14:ligatures w14:val="standardContextual"/>
              </w:rPr>
            </w:rPrChange>
          </w:rPr>
          <w:t xml:space="preserve">. </w:t>
        </w:r>
      </w:ins>
      <w:ins w:id="98" w:author="Кристина" w:date="2025-03-10T10:28:00Z">
        <w:r w:rsidRPr="0054667B">
          <w:rPr>
            <w:rFonts w:ascii="Times New Roman" w:eastAsia="Calibri" w:hAnsi="Times New Roman" w:cs="Times New Roman"/>
            <w:kern w:val="2"/>
            <w:sz w:val="24"/>
            <w:szCs w:val="24"/>
            <w:lang w:val="en-US"/>
            <w14:ligatures w14:val="standardContextual"/>
            <w:rPrChange w:id="99" w:author="Кристина" w:date="2025-03-10T10:28:00Z">
              <w:rPr>
                <w:rFonts w:ascii="Times New Roman" w:eastAsia="Calibri" w:hAnsi="Times New Roman" w:cs="Times New Roman"/>
                <w:kern w:val="2"/>
                <w:sz w:val="24"/>
                <w:szCs w:val="24"/>
                <w14:ligatures w14:val="standardContextual"/>
              </w:rPr>
            </w:rPrChange>
          </w:rPr>
          <w:t xml:space="preserve">Physiologically, </w:t>
        </w:r>
        <w:r w:rsidRPr="0054667B">
          <w:rPr>
            <w:rFonts w:ascii="Times New Roman" w:eastAsia="Calibri" w:hAnsi="Times New Roman" w:cs="Times New Roman"/>
            <w:i/>
            <w:kern w:val="2"/>
            <w:sz w:val="24"/>
            <w:szCs w:val="24"/>
            <w:lang w:val="en-US"/>
            <w14:ligatures w14:val="standardContextual"/>
            <w:rPrChange w:id="100" w:author="Кристина" w:date="2025-03-10T10:29:00Z">
              <w:rPr>
                <w:rFonts w:ascii="Times New Roman" w:eastAsia="Calibri" w:hAnsi="Times New Roman" w:cs="Times New Roman"/>
                <w:kern w:val="2"/>
                <w:sz w:val="24"/>
                <w:szCs w:val="24"/>
                <w14:ligatures w14:val="standardContextual"/>
              </w:rPr>
            </w:rPrChange>
          </w:rPr>
          <w:t>P. sylvestris</w:t>
        </w:r>
        <w:r w:rsidRPr="0054667B">
          <w:rPr>
            <w:rFonts w:ascii="Times New Roman" w:eastAsia="Calibri" w:hAnsi="Times New Roman" w:cs="Times New Roman"/>
            <w:kern w:val="2"/>
            <w:sz w:val="24"/>
            <w:szCs w:val="24"/>
            <w:lang w:val="en-US"/>
            <w14:ligatures w14:val="standardContextual"/>
            <w:rPrChange w:id="101" w:author="Кристина" w:date="2025-03-10T10:28:00Z">
              <w:rPr>
                <w:rFonts w:ascii="Times New Roman" w:eastAsia="Calibri" w:hAnsi="Times New Roman" w:cs="Times New Roman"/>
                <w:kern w:val="2"/>
                <w:sz w:val="24"/>
                <w:szCs w:val="24"/>
                <w14:ligatures w14:val="standardContextual"/>
              </w:rPr>
            </w:rPrChange>
          </w:rPr>
          <w:t xml:space="preserve"> maintains year-round photosynthetic potential due to its robust needles (IPCC, 2021; Shiyatov, 2003). This may be advantageous during sudden warm spells in early spring, allowing trees to initiate photosynthesis before deciduous species have fully leafed out (Lloyd et al., 2005; Mann et al., 2009). However, </w:t>
        </w:r>
        <w:r w:rsidRPr="0054667B">
          <w:rPr>
            <w:rFonts w:ascii="Times New Roman" w:eastAsia="Calibri" w:hAnsi="Times New Roman" w:cs="Times New Roman"/>
            <w:kern w:val="2"/>
            <w:sz w:val="24"/>
            <w:szCs w:val="24"/>
            <w:lang w:val="en-US"/>
            <w14:ligatures w14:val="standardContextual"/>
            <w:rPrChange w:id="102" w:author="Кристина" w:date="2025-03-10T10:28:00Z">
              <w:rPr>
                <w:rFonts w:ascii="Times New Roman" w:eastAsia="Calibri" w:hAnsi="Times New Roman" w:cs="Times New Roman"/>
                <w:kern w:val="2"/>
                <w:sz w:val="24"/>
                <w:szCs w:val="24"/>
                <w14:ligatures w14:val="standardContextual"/>
              </w:rPr>
            </w:rPrChange>
          </w:rPr>
          <w:lastRenderedPageBreak/>
          <w:t>Scots pine is limited by short, cool summers in arctic regions and typically shows a strong correlation with July temperatures (Kukarskih et al., 2017; Sidorova et al., 2010). In addition, moisture availability can sometimes limit growth, especially in well-drained soils on thin permafrost layers (Lawrence and Slater, 2005; Pastukhov and Kaverin, 2016). Cold adaptations include thickened bark, reduced needle surface area, and a vigorous root system capable of exploiting shallow nutrient layers (Bala and Chen, 2020; Romanovsky et al., 2010). P. sylvestris in northern Fennoscandia can often exhibit morphological plasticity, including multi-stemmed trunks and prostrate growth forms when exposed to extreme wind or snow loads (Timofeev et al., 2014; Walker et al., 2005).</w:t>
        </w:r>
      </w:ins>
    </w:p>
    <w:p w14:paraId="6D67388A" w14:textId="48B441BF" w:rsidR="0054667B" w:rsidRPr="00181318" w:rsidRDefault="00181318" w:rsidP="0054667B">
      <w:pPr>
        <w:spacing w:after="0" w:line="480" w:lineRule="auto"/>
        <w:contextualSpacing/>
        <w:jc w:val="both"/>
        <w:rPr>
          <w:ins w:id="103" w:author="Кристина" w:date="2025-03-10T10:38:00Z"/>
          <w:rFonts w:ascii="Times New Roman" w:eastAsia="Calibri" w:hAnsi="Times New Roman" w:cs="Times New Roman"/>
          <w:i/>
          <w:kern w:val="2"/>
          <w:sz w:val="24"/>
          <w:szCs w:val="24"/>
          <w:lang w:val="en-US"/>
          <w14:ligatures w14:val="standardContextual"/>
          <w:rPrChange w:id="104" w:author="Кристина" w:date="2025-03-10T10:38:00Z">
            <w:rPr>
              <w:ins w:id="105" w:author="Кристина" w:date="2025-03-10T10:38:00Z"/>
              <w:rFonts w:ascii="Times New Roman" w:eastAsia="Calibri" w:hAnsi="Times New Roman" w:cs="Times New Roman"/>
              <w:kern w:val="2"/>
              <w:sz w:val="24"/>
              <w:szCs w:val="24"/>
              <w:lang w:val="en-US"/>
              <w14:ligatures w14:val="standardContextual"/>
            </w:rPr>
          </w:rPrChange>
        </w:rPr>
      </w:pPr>
      <w:ins w:id="106" w:author="Кристина" w:date="2025-03-10T10:38:00Z">
        <w:r w:rsidRPr="00D30C17">
          <w:rPr>
            <w:rFonts w:ascii="Times New Roman" w:eastAsia="Calibri" w:hAnsi="Times New Roman" w:cs="Times New Roman"/>
            <w:i/>
            <w:kern w:val="2"/>
            <w:sz w:val="24"/>
            <w:szCs w:val="24"/>
            <w:lang w:val="en-US"/>
            <w14:ligatures w14:val="standardContextual"/>
          </w:rPr>
          <w:t xml:space="preserve">Larix sibirica </w:t>
        </w:r>
      </w:ins>
    </w:p>
    <w:p w14:paraId="2BF1086F" w14:textId="77777777" w:rsidR="0054667B" w:rsidRPr="0054667B" w:rsidRDefault="0054667B" w:rsidP="0054667B">
      <w:pPr>
        <w:spacing w:after="0" w:line="480" w:lineRule="auto"/>
        <w:contextualSpacing/>
        <w:jc w:val="both"/>
        <w:rPr>
          <w:ins w:id="107" w:author="Кристина" w:date="2025-03-10T10:38:00Z"/>
          <w:rFonts w:ascii="Times New Roman" w:eastAsia="Calibri" w:hAnsi="Times New Roman" w:cs="Times New Roman"/>
          <w:kern w:val="2"/>
          <w:sz w:val="24"/>
          <w:szCs w:val="24"/>
          <w:lang w:val="en-US"/>
          <w14:ligatures w14:val="standardContextual"/>
        </w:rPr>
      </w:pPr>
      <w:ins w:id="108" w:author="Кристина" w:date="2025-03-10T10:38:00Z">
        <w:r w:rsidRPr="0054667B">
          <w:rPr>
            <w:rFonts w:ascii="Times New Roman" w:eastAsia="Calibri" w:hAnsi="Times New Roman" w:cs="Times New Roman"/>
            <w:kern w:val="2"/>
            <w:sz w:val="24"/>
            <w:szCs w:val="24"/>
            <w:lang w:val="en-US"/>
            <w14:ligatures w14:val="standardContextual"/>
          </w:rPr>
          <w:t>Larix sibirica is widespread in central and western Siberia, penetrating into mountainous and subarctic regions (Anchukaitis et al., 2012; Cerling, 1984; Devi et al., 2008). At the northern forest line, it forms sparse forests. It is the dominant species in the permafrost zone (Tchebakova et al., 2016).</w:t>
        </w:r>
      </w:ins>
    </w:p>
    <w:p w14:paraId="10BBB6FA" w14:textId="58DD5F5E" w:rsidR="0054667B" w:rsidRDefault="0054667B" w:rsidP="0054667B">
      <w:pPr>
        <w:spacing w:after="0" w:line="480" w:lineRule="auto"/>
        <w:contextualSpacing/>
        <w:jc w:val="both"/>
        <w:rPr>
          <w:ins w:id="109" w:author="Кристина" w:date="2025-03-10T10:29:00Z"/>
          <w:rFonts w:ascii="Times New Roman" w:eastAsia="Calibri" w:hAnsi="Times New Roman" w:cs="Times New Roman"/>
          <w:kern w:val="2"/>
          <w:sz w:val="24"/>
          <w:szCs w:val="24"/>
          <w:lang w:val="en-US"/>
          <w14:ligatures w14:val="standardContextual"/>
        </w:rPr>
      </w:pPr>
      <w:ins w:id="110" w:author="Кристина" w:date="2025-03-10T10:38:00Z">
        <w:r w:rsidRPr="0054667B">
          <w:rPr>
            <w:rFonts w:ascii="Times New Roman" w:eastAsia="Calibri" w:hAnsi="Times New Roman" w:cs="Times New Roman"/>
            <w:kern w:val="2"/>
            <w:sz w:val="24"/>
            <w:szCs w:val="24"/>
            <w:lang w:val="en-US"/>
            <w14:ligatures w14:val="standardContextual"/>
          </w:rPr>
          <w:t xml:space="preserve">Main characteristics include: the needles are deciduous, soft and bright green, appearing in spring and falling in autumn (Drobyshev et al., 2010; Esper et al., 2002); the cones are relatively small, ripening within one growing season (Hughes et al., 1999; Settele et al., 2014); The tree is capable of reaching considerable heights (up to 30–40 m) under optimal conditions, but growth is often stunted in the Polar Urals or near the Arctic tree line (Harsh et al., 2009; Haruk et al., 2006). This species is well adapted to a sharply continental climate with severe winters and a short growing season (Kharuk et al., 2010). Larch growth is positively correlated with summer temperatures, which is confirmed by studies in high and northern latitudes (Kirdyanov et al., 2020). Larch needles may be beneficial in extremely cold climates, as they reduce winter water loss (Mann et al., 2009; Rossi et al., 2008). The species invests heavily in rapid needle expansion once favourable temperatures are reached in early summer (Cook and Peters, 1981; Thomas et al., 2021). Larix sibirica typically exhibits strong sensitivity to early summer (June) temperatures, which correlates </w:t>
        </w:r>
        <w:r w:rsidRPr="0054667B">
          <w:rPr>
            <w:rFonts w:ascii="Times New Roman" w:eastAsia="Calibri" w:hAnsi="Times New Roman" w:cs="Times New Roman"/>
            <w:kern w:val="2"/>
            <w:sz w:val="24"/>
            <w:szCs w:val="24"/>
            <w:lang w:val="en-US"/>
            <w14:ligatures w14:val="standardContextual"/>
          </w:rPr>
          <w:lastRenderedPageBreak/>
          <w:t>with a short window for photosynthesis and cambial activity (Helama et al., 2009; Vaganov et al., 1999). Among larches, L. sibirica thrives on well-drained soils affected by permafrost, however it can be susceptible to root damage if the active layer depth is unusually shallow (Kukarskih et al., 2017; Smirnova et al., 2019). The species is known to form pure stands, but also coexists with other conifers or birch in mixed forests throughout the Urals (Sofronov et al., 2009; Zhang et al., 2021).</w:t>
        </w:r>
      </w:ins>
    </w:p>
    <w:p w14:paraId="6447007E" w14:textId="66EB6E50" w:rsidR="00181318" w:rsidRPr="00181318" w:rsidRDefault="00181318" w:rsidP="00181318">
      <w:pPr>
        <w:spacing w:after="0" w:line="480" w:lineRule="auto"/>
        <w:contextualSpacing/>
        <w:jc w:val="both"/>
        <w:rPr>
          <w:ins w:id="111" w:author="Кристина" w:date="2025-03-10T10:45:00Z"/>
          <w:rFonts w:ascii="Times New Roman" w:eastAsia="Calibri" w:hAnsi="Times New Roman" w:cs="Times New Roman"/>
          <w:i/>
          <w:kern w:val="2"/>
          <w:sz w:val="24"/>
          <w:szCs w:val="24"/>
          <w:lang w:val="en-US"/>
          <w14:ligatures w14:val="standardContextual"/>
          <w:rPrChange w:id="112" w:author="Кристина" w:date="2025-03-10T10:45:00Z">
            <w:rPr>
              <w:ins w:id="113" w:author="Кристина" w:date="2025-03-10T10:45:00Z"/>
              <w:rFonts w:ascii="Times New Roman" w:eastAsia="Calibri" w:hAnsi="Times New Roman" w:cs="Times New Roman"/>
              <w:kern w:val="2"/>
              <w:sz w:val="24"/>
              <w:szCs w:val="24"/>
              <w:lang w:val="en-US"/>
              <w14:ligatures w14:val="standardContextual"/>
            </w:rPr>
          </w:rPrChange>
        </w:rPr>
      </w:pPr>
      <w:ins w:id="114" w:author="Кристина" w:date="2025-03-10T10:45:00Z">
        <w:r w:rsidRPr="00181318">
          <w:rPr>
            <w:rFonts w:ascii="Times New Roman" w:eastAsia="Calibri" w:hAnsi="Times New Roman" w:cs="Times New Roman"/>
            <w:i/>
            <w:kern w:val="2"/>
            <w:sz w:val="24"/>
            <w:szCs w:val="24"/>
            <w:lang w:val="en-US"/>
            <w14:ligatures w14:val="standardContextual"/>
            <w:rPrChange w:id="115" w:author="Кристина" w:date="2025-03-10T10:45:00Z">
              <w:rPr>
                <w:rFonts w:ascii="Times New Roman" w:eastAsia="Calibri" w:hAnsi="Times New Roman" w:cs="Times New Roman"/>
                <w:kern w:val="2"/>
                <w:sz w:val="24"/>
                <w:szCs w:val="24"/>
                <w:lang w:val="en-US"/>
                <w14:ligatures w14:val="standardContextual"/>
              </w:rPr>
            </w:rPrChange>
          </w:rPr>
          <w:t xml:space="preserve">Larix gmelinii </w:t>
        </w:r>
      </w:ins>
    </w:p>
    <w:p w14:paraId="12EAD398" w14:textId="77777777" w:rsidR="00181318" w:rsidRPr="00181318" w:rsidRDefault="00181318" w:rsidP="00181318">
      <w:pPr>
        <w:spacing w:after="0" w:line="480" w:lineRule="auto"/>
        <w:contextualSpacing/>
        <w:jc w:val="both"/>
        <w:rPr>
          <w:ins w:id="116" w:author="Кристина" w:date="2025-03-10T10:45:00Z"/>
          <w:rFonts w:ascii="Times New Roman" w:eastAsia="Calibri" w:hAnsi="Times New Roman" w:cs="Times New Roman"/>
          <w:kern w:val="2"/>
          <w:sz w:val="24"/>
          <w:szCs w:val="24"/>
          <w:lang w:val="en-US"/>
          <w14:ligatures w14:val="standardContextual"/>
        </w:rPr>
      </w:pPr>
      <w:ins w:id="117" w:author="Кристина" w:date="2025-03-10T10:45:00Z">
        <w:r w:rsidRPr="00181318">
          <w:rPr>
            <w:rFonts w:ascii="Times New Roman" w:eastAsia="Calibri" w:hAnsi="Times New Roman" w:cs="Times New Roman"/>
            <w:kern w:val="2"/>
            <w:sz w:val="24"/>
            <w:szCs w:val="24"/>
            <w:lang w:val="en-US"/>
            <w14:ligatures w14:val="standardContextual"/>
          </w:rPr>
          <w:t>Often called Dahurian larch, Larix gmelinii occupies large areas of Eastern Siberia in the continuous permafrost zone, including regions with a sharply continental climate, where winter temperatures can drop below -50 °C (Anchukaitis et al., 2012; Ciais et al., 2013; Dai et al., 2020).</w:t>
        </w:r>
      </w:ins>
    </w:p>
    <w:p w14:paraId="46604CC6" w14:textId="55C41E52" w:rsidR="00181318" w:rsidRDefault="00181318" w:rsidP="00181318">
      <w:pPr>
        <w:spacing w:after="0" w:line="480" w:lineRule="auto"/>
        <w:contextualSpacing/>
        <w:jc w:val="both"/>
        <w:rPr>
          <w:ins w:id="118" w:author="Кристина" w:date="2025-03-10T10:44:00Z"/>
          <w:rFonts w:ascii="Times New Roman" w:eastAsia="Calibri" w:hAnsi="Times New Roman" w:cs="Times New Roman"/>
          <w:kern w:val="2"/>
          <w:sz w:val="24"/>
          <w:szCs w:val="24"/>
          <w:lang w:val="en-US"/>
          <w14:ligatures w14:val="standardContextual"/>
        </w:rPr>
      </w:pPr>
      <w:ins w:id="119" w:author="Кристина" w:date="2025-03-10T10:45:00Z">
        <w:r w:rsidRPr="00181318">
          <w:rPr>
            <w:rFonts w:ascii="Times New Roman" w:eastAsia="Calibri" w:hAnsi="Times New Roman" w:cs="Times New Roman"/>
            <w:kern w:val="2"/>
            <w:sz w:val="24"/>
            <w:szCs w:val="24"/>
            <w:lang w:val="en-US"/>
            <w14:ligatures w14:val="standardContextual"/>
          </w:rPr>
          <w:t>The main characteristics of this species are: tolerance to extreme cold: seedlings and adult trees can survive in areas of continuous permafrost, mainly due to a robust root system adapted to shallow, seasonally thawing soils (Friedlingstein et al., 2006; Kukarskih et al., 2017); Deciduous foliage: like other larches, it sheds its needles annually, minimizing winter drying and frost damage (Hughes et al., 1999; MacDonald et al., 2008); Morphological variability: in the Khatanga region, L. gmelinii can have tall, straight trunks or more irregular formations depending on local soil and temperature conditions (Kharuk et al., 2008; Romanovsky et al., 2010). Phenologically, L. gmelinii is very sensitive to the timing of soil thaw and early summer temperatures (Razumov et al., 2012; Sidorova et al., 2010). Warmer June months can significantly improve growth rates due to an extended photosynthetic window (Cerling, 1984; Lawrence and Slater, 2005). However, intense temperature variability in continental Siberia can occasionally cause frost damage in late spring or early fall, affecting tree ring formation (Settele et al., 2014; Wilmking et al., 2005).</w:t>
        </w:r>
      </w:ins>
    </w:p>
    <w:p w14:paraId="427E2360" w14:textId="77777777" w:rsidR="00F528AE" w:rsidRPr="00F528AE" w:rsidRDefault="00F528AE" w:rsidP="00F528AE">
      <w:pPr>
        <w:spacing w:after="0" w:line="480" w:lineRule="auto"/>
        <w:contextualSpacing/>
        <w:jc w:val="both"/>
        <w:rPr>
          <w:ins w:id="120" w:author="Кристина" w:date="2025-03-10T11:06:00Z"/>
          <w:rFonts w:ascii="Times New Roman" w:eastAsia="Calibri" w:hAnsi="Times New Roman" w:cs="Times New Roman"/>
          <w:kern w:val="2"/>
          <w:sz w:val="24"/>
          <w:szCs w:val="24"/>
          <w:lang w:val="en-US"/>
          <w14:ligatures w14:val="standardContextual"/>
        </w:rPr>
      </w:pPr>
      <w:ins w:id="121" w:author="Кристина" w:date="2025-03-10T11:06:00Z">
        <w:r w:rsidRPr="00F528AE">
          <w:rPr>
            <w:rFonts w:ascii="Times New Roman" w:eastAsia="Calibri" w:hAnsi="Times New Roman" w:cs="Times New Roman"/>
            <w:kern w:val="2"/>
            <w:sz w:val="24"/>
            <w:szCs w:val="24"/>
            <w:lang w:val="en-US"/>
            <w14:ligatures w14:val="standardContextual"/>
          </w:rPr>
          <w:t>Larix cajanderi (Cajander larch)</w:t>
        </w:r>
      </w:ins>
    </w:p>
    <w:p w14:paraId="7C1FF702" w14:textId="77777777" w:rsidR="00F528AE" w:rsidRPr="00F528AE" w:rsidRDefault="00F528AE" w:rsidP="00F528AE">
      <w:pPr>
        <w:spacing w:after="0" w:line="480" w:lineRule="auto"/>
        <w:contextualSpacing/>
        <w:jc w:val="both"/>
        <w:rPr>
          <w:ins w:id="122" w:author="Кристина" w:date="2025-03-10T11:06:00Z"/>
          <w:rFonts w:ascii="Times New Roman" w:eastAsia="Calibri" w:hAnsi="Times New Roman" w:cs="Times New Roman"/>
          <w:kern w:val="2"/>
          <w:sz w:val="24"/>
          <w:szCs w:val="24"/>
          <w:lang w:val="en-US"/>
          <w14:ligatures w14:val="standardContextual"/>
        </w:rPr>
      </w:pPr>
      <w:ins w:id="123" w:author="Кристина" w:date="2025-03-10T11:06:00Z">
        <w:r w:rsidRPr="00F528AE">
          <w:rPr>
            <w:rFonts w:ascii="Times New Roman" w:eastAsia="Calibri" w:hAnsi="Times New Roman" w:cs="Times New Roman"/>
            <w:kern w:val="2"/>
            <w:sz w:val="24"/>
            <w:szCs w:val="24"/>
            <w:lang w:val="en-US"/>
            <w14:ligatures w14:val="standardContextual"/>
          </w:rPr>
          <w:t xml:space="preserve">Distributed primarily in northeastern Siberia (Yakutia, Chukotka), Larix cajanderi withstands some of the harshest climates on Earth (Kajimoto et al., 1999, DeGrandpre et al., 2011; Li et al., 2012; Lloyd et al., 2005). Its range covers areas such as Chokurdakh and Bilibino, where </w:t>
        </w:r>
        <w:r w:rsidRPr="00F528AE">
          <w:rPr>
            <w:rFonts w:ascii="Times New Roman" w:eastAsia="Calibri" w:hAnsi="Times New Roman" w:cs="Times New Roman"/>
            <w:kern w:val="2"/>
            <w:sz w:val="24"/>
            <w:szCs w:val="24"/>
            <w:lang w:val="en-US"/>
            <w14:ligatures w14:val="standardContextual"/>
          </w:rPr>
          <w:lastRenderedPageBreak/>
          <w:t>permafrost is continuous and the active layer is often limited to 30–60 cm (Pastukhov and Kaverin, 2016; Rogers et al., 2021; Thomas et al., 2021).</w:t>
        </w:r>
      </w:ins>
    </w:p>
    <w:p w14:paraId="7153FF76" w14:textId="77777777" w:rsidR="00F528AE" w:rsidRPr="00F528AE" w:rsidRDefault="00F528AE" w:rsidP="00F528AE">
      <w:pPr>
        <w:spacing w:after="0" w:line="480" w:lineRule="auto"/>
        <w:contextualSpacing/>
        <w:jc w:val="both"/>
        <w:rPr>
          <w:ins w:id="124" w:author="Кристина" w:date="2025-03-10T11:06:00Z"/>
          <w:rFonts w:ascii="Times New Roman" w:eastAsia="Calibri" w:hAnsi="Times New Roman" w:cs="Times New Roman"/>
          <w:kern w:val="2"/>
          <w:sz w:val="24"/>
          <w:szCs w:val="24"/>
          <w:lang w:val="en-US"/>
          <w14:ligatures w14:val="standardContextual"/>
        </w:rPr>
      </w:pPr>
      <w:ins w:id="125" w:author="Кристина" w:date="2025-03-10T11:06:00Z">
        <w:r w:rsidRPr="00F528AE">
          <w:rPr>
            <w:rFonts w:ascii="Times New Roman" w:eastAsia="Calibri" w:hAnsi="Times New Roman" w:cs="Times New Roman"/>
            <w:kern w:val="2"/>
            <w:sz w:val="24"/>
            <w:szCs w:val="24"/>
            <w:lang w:val="en-US"/>
            <w14:ligatures w14:val="standardContextual"/>
          </w:rPr>
          <w:t>Distinguishing features include: high tolerance to extremely cold, dry winters and short, cool summers (Helama et al., 2012; Shiyatov, 2003; Sidorova et al., 2010); shallow root systems are well suited to thin active layers, allowing rapid uptake of meltwater and nutrients during the short growing season (Mann et al., 2009; Smirnova et al., 2019).</w:t>
        </w:r>
      </w:ins>
    </w:p>
    <w:p w14:paraId="3E7C35E6" w14:textId="77777777" w:rsidR="00F528AE" w:rsidRPr="00F528AE" w:rsidRDefault="00F528AE" w:rsidP="00F528AE">
      <w:pPr>
        <w:spacing w:after="0" w:line="480" w:lineRule="auto"/>
        <w:contextualSpacing/>
        <w:jc w:val="both"/>
        <w:rPr>
          <w:ins w:id="126" w:author="Кристина" w:date="2025-03-10T11:06:00Z"/>
          <w:rFonts w:ascii="Times New Roman" w:eastAsia="Calibri" w:hAnsi="Times New Roman" w:cs="Times New Roman"/>
          <w:kern w:val="2"/>
          <w:sz w:val="24"/>
          <w:szCs w:val="24"/>
          <w:lang w:val="en-US"/>
          <w14:ligatures w14:val="standardContextual"/>
        </w:rPr>
      </w:pPr>
      <w:ins w:id="127" w:author="Кристина" w:date="2025-03-10T11:06:00Z">
        <w:r w:rsidRPr="00F528AE">
          <w:rPr>
            <w:rFonts w:ascii="Times New Roman" w:eastAsia="Calibri" w:hAnsi="Times New Roman" w:cs="Times New Roman"/>
            <w:kern w:val="2"/>
            <w:sz w:val="24"/>
            <w:szCs w:val="24"/>
            <w:lang w:val="en-US"/>
            <w14:ligatures w14:val="standardContextual"/>
          </w:rPr>
          <w:t>With a short growing season, Cajander larch growth relies heavily on rapid soil thawing and access to water, with permafrost potentially acting as a water reserve during the summer months (Sugimoto et al., 2002).</w:t>
        </w:r>
      </w:ins>
    </w:p>
    <w:p w14:paraId="3E2C7EEA" w14:textId="77777777" w:rsidR="00F528AE" w:rsidRPr="00F528AE" w:rsidRDefault="00F528AE" w:rsidP="00F528AE">
      <w:pPr>
        <w:spacing w:after="0" w:line="480" w:lineRule="auto"/>
        <w:contextualSpacing/>
        <w:jc w:val="both"/>
        <w:rPr>
          <w:ins w:id="128" w:author="Кристина" w:date="2025-03-10T11:06:00Z"/>
          <w:rFonts w:ascii="Times New Roman" w:eastAsia="Calibri" w:hAnsi="Times New Roman" w:cs="Times New Roman"/>
          <w:kern w:val="2"/>
          <w:sz w:val="24"/>
          <w:szCs w:val="24"/>
          <w:lang w:val="en-US"/>
          <w14:ligatures w14:val="standardContextual"/>
        </w:rPr>
      </w:pPr>
      <w:ins w:id="129" w:author="Кристина" w:date="2025-03-10T11:06:00Z">
        <w:r w:rsidRPr="00F528AE">
          <w:rPr>
            <w:rFonts w:ascii="Times New Roman" w:eastAsia="Calibri" w:hAnsi="Times New Roman" w:cs="Times New Roman"/>
            <w:kern w:val="2"/>
            <w:sz w:val="24"/>
            <w:szCs w:val="24"/>
            <w:lang w:val="en-US"/>
            <w14:ligatures w14:val="standardContextual"/>
          </w:rPr>
          <w:t>In many regions of northeastern Siberia, L. cajanderi forms extensive larch-dominated forests, acting as an important carbon sink (Rossi et al., 2008; Schuur et al., 2015; Zhang et al., 2021). However, it remains highly sensitive to temperature fluctuations in June and July, showing radial growth variability related to annual weather conditions (Razumov et al., 2012; Romanovsky et al., 2010).</w:t>
        </w:r>
      </w:ins>
    </w:p>
    <w:p w14:paraId="566DD69E" w14:textId="4C0D9FFD" w:rsidR="00181318" w:rsidRDefault="00F528AE" w:rsidP="00F528AE">
      <w:pPr>
        <w:spacing w:after="0" w:line="480" w:lineRule="auto"/>
        <w:contextualSpacing/>
        <w:jc w:val="both"/>
        <w:rPr>
          <w:ins w:id="130" w:author="Кристина" w:date="2025-03-10T10:44:00Z"/>
          <w:rFonts w:ascii="Times New Roman" w:eastAsia="Calibri" w:hAnsi="Times New Roman" w:cs="Times New Roman"/>
          <w:kern w:val="2"/>
          <w:sz w:val="24"/>
          <w:szCs w:val="24"/>
          <w:lang w:val="en-US"/>
          <w14:ligatures w14:val="standardContextual"/>
        </w:rPr>
      </w:pPr>
      <w:ins w:id="131" w:author="Кристина" w:date="2025-03-10T11:06:00Z">
        <w:r w:rsidRPr="00F528AE">
          <w:rPr>
            <w:rFonts w:ascii="Times New Roman" w:eastAsia="Calibri" w:hAnsi="Times New Roman" w:cs="Times New Roman"/>
            <w:kern w:val="2"/>
            <w:sz w:val="24"/>
            <w:szCs w:val="24"/>
            <w:lang w:val="en-US"/>
            <w14:ligatures w14:val="standardContextual"/>
          </w:rPr>
          <w:t>Overall, these four species display distinct strategies - evergreen versus deciduous needles, differences in bark thickness and root system structure - that allow them to survive in one of the most challenging environments on the planet (Kirdyanov et al., 2013; Moiseyev et al., 2010; Pastukhov and Kaverin, 2016). Pinus sylvestris (Scots pine) retains needles year-round, allowing early photosynthesis to occur during short-term spring warm spells. Larix sibirica, Larix gmelinii, and Larix cajanderi (larches) shed needles annually, making their growth more dependent on the current summer's climate conditions. Early summer temperatures are particularly important for needle formation and the initiation of radial growth. Understanding their growth responses provides insight into how boreal and subarctic forests may change in the face of ongoing climate change (Adams et al. 2015; Shur et al. 2015; Vaganov et al. 1999).</w:t>
        </w:r>
      </w:ins>
    </w:p>
    <w:p w14:paraId="28BD26E8" w14:textId="638A9472" w:rsidR="00CC7ECC" w:rsidDel="000E03DE" w:rsidRDefault="00CC7ECC">
      <w:pPr>
        <w:spacing w:after="0" w:line="480" w:lineRule="auto"/>
        <w:contextualSpacing/>
        <w:jc w:val="both"/>
        <w:rPr>
          <w:ins w:id="132" w:author="Alberto Arzac" w:date="2025-02-13T14:43:00Z"/>
          <w:del w:id="133" w:author="Кристина" w:date="2025-03-10T10:15:00Z"/>
          <w:rFonts w:ascii="Times New Roman" w:eastAsia="Calibri" w:hAnsi="Times New Roman" w:cs="Times New Roman"/>
          <w:kern w:val="2"/>
          <w:sz w:val="24"/>
          <w:szCs w:val="24"/>
          <w:lang w:val="en-US"/>
          <w14:ligatures w14:val="standardContextual"/>
        </w:rPr>
      </w:pPr>
      <w:ins w:id="134" w:author="Alberto Arzac" w:date="2025-02-13T14:43:00Z">
        <w:del w:id="135" w:author="Кристина" w:date="2025-03-10T10:15:00Z">
          <w:r w:rsidDel="000E03DE">
            <w:rPr>
              <w:rFonts w:ascii="Times New Roman" w:eastAsia="Calibri" w:hAnsi="Times New Roman" w:cs="Times New Roman"/>
              <w:kern w:val="2"/>
              <w:sz w:val="24"/>
              <w:szCs w:val="24"/>
              <w:lang w:val="en-US"/>
              <w14:ligatures w14:val="standardContextual"/>
            </w:rPr>
            <w:delText>Since you have different species, I would add a section describing them</w:delText>
          </w:r>
        </w:del>
      </w:ins>
    </w:p>
    <w:p w14:paraId="59C143CF" w14:textId="77777777" w:rsidR="00CC7ECC" w:rsidRPr="00334EC6" w:rsidRDefault="00CC7ECC">
      <w:pPr>
        <w:spacing w:after="0" w:line="480" w:lineRule="auto"/>
        <w:contextualSpacing/>
        <w:jc w:val="both"/>
        <w:rPr>
          <w:ins w:id="136" w:author="Alberto Arzac" w:date="2025-02-13T14:43:00Z"/>
          <w:rFonts w:ascii="Times New Roman" w:eastAsia="Calibri" w:hAnsi="Times New Roman" w:cs="Times New Roman"/>
          <w:kern w:val="2"/>
          <w:sz w:val="24"/>
          <w:szCs w:val="24"/>
          <w:lang w:val="en-US"/>
          <w14:ligatures w14:val="standardContextual"/>
        </w:rPr>
      </w:pPr>
    </w:p>
    <w:p w14:paraId="4C31C89F" w14:textId="0437ECE7" w:rsidR="00DE62EF" w:rsidRPr="00334EC6" w:rsidRDefault="00DE62EF" w:rsidP="00334EC6">
      <w:pPr>
        <w:spacing w:after="0" w:line="480" w:lineRule="auto"/>
        <w:contextualSpacing/>
        <w:jc w:val="both"/>
        <w:rPr>
          <w:rFonts w:ascii="Times New Roman" w:eastAsia="Calibri" w:hAnsi="Times New Roman" w:cs="Times New Roman"/>
          <w:i/>
          <w:iCs/>
          <w:kern w:val="2"/>
          <w:sz w:val="24"/>
          <w:szCs w:val="24"/>
          <w:lang w:val="en-US"/>
          <w14:ligatures w14:val="standardContextual"/>
        </w:rPr>
      </w:pPr>
      <w:r w:rsidRPr="00334EC6">
        <w:rPr>
          <w:rFonts w:ascii="Times New Roman" w:eastAsia="Calibri" w:hAnsi="Times New Roman" w:cs="Times New Roman"/>
          <w:i/>
          <w:iCs/>
          <w:kern w:val="2"/>
          <w:sz w:val="24"/>
          <w:szCs w:val="24"/>
          <w:lang w:val="en-US"/>
          <w14:ligatures w14:val="standardContextual"/>
        </w:rPr>
        <w:t>2.</w:t>
      </w:r>
      <w:del w:id="137" w:author="Кристина" w:date="2025-03-10T10:17:00Z">
        <w:r w:rsidRPr="00334EC6" w:rsidDel="000E03DE">
          <w:rPr>
            <w:rFonts w:ascii="Times New Roman" w:eastAsia="Calibri" w:hAnsi="Times New Roman" w:cs="Times New Roman"/>
            <w:i/>
            <w:iCs/>
            <w:kern w:val="2"/>
            <w:sz w:val="24"/>
            <w:szCs w:val="24"/>
            <w:lang w:val="en-US"/>
            <w14:ligatures w14:val="standardContextual"/>
          </w:rPr>
          <w:delText xml:space="preserve">1 </w:delText>
        </w:r>
      </w:del>
      <w:ins w:id="138" w:author="Кристина" w:date="2025-03-10T10:17:00Z">
        <w:r w:rsidR="000E03DE">
          <w:rPr>
            <w:rFonts w:ascii="Times New Roman" w:eastAsia="Calibri" w:hAnsi="Times New Roman" w:cs="Times New Roman"/>
            <w:i/>
            <w:iCs/>
            <w:kern w:val="2"/>
            <w:sz w:val="24"/>
            <w:szCs w:val="24"/>
            <w:lang w:val="en-US"/>
            <w14:ligatures w14:val="standardContextual"/>
          </w:rPr>
          <w:t>2</w:t>
        </w:r>
        <w:r w:rsidR="000E03DE" w:rsidRPr="00334EC6">
          <w:rPr>
            <w:rFonts w:ascii="Times New Roman" w:eastAsia="Calibri" w:hAnsi="Times New Roman" w:cs="Times New Roman"/>
            <w:i/>
            <w:iCs/>
            <w:kern w:val="2"/>
            <w:sz w:val="24"/>
            <w:szCs w:val="24"/>
            <w:lang w:val="en-US"/>
            <w14:ligatures w14:val="standardContextual"/>
          </w:rPr>
          <w:t xml:space="preserve"> </w:t>
        </w:r>
      </w:ins>
      <w:r w:rsidR="000D2672" w:rsidRPr="00334EC6">
        <w:rPr>
          <w:rFonts w:ascii="Times New Roman" w:eastAsia="Calibri" w:hAnsi="Times New Roman" w:cs="Times New Roman"/>
          <w:i/>
          <w:iCs/>
          <w:kern w:val="2"/>
          <w:sz w:val="24"/>
          <w:szCs w:val="24"/>
          <w:lang w:val="en-US"/>
          <w14:ligatures w14:val="standardContextual"/>
        </w:rPr>
        <w:t>Study area and sampling</w:t>
      </w:r>
    </w:p>
    <w:p w14:paraId="1D725D8C" w14:textId="77777777" w:rsidR="00640E90" w:rsidRDefault="00640E90" w:rsidP="00640E90">
      <w:pPr>
        <w:spacing w:after="0" w:line="480" w:lineRule="auto"/>
        <w:contextualSpacing/>
        <w:jc w:val="both"/>
        <w:rPr>
          <w:ins w:id="139" w:author="Alberto Arzac" w:date="2025-02-12T13:42:00Z"/>
          <w:rFonts w:ascii="Times New Roman" w:eastAsia="Calibri" w:hAnsi="Times New Roman" w:cs="Times New Roman"/>
          <w:kern w:val="2"/>
          <w:sz w:val="24"/>
          <w:szCs w:val="24"/>
          <w:lang w:val="en-US"/>
          <w14:ligatures w14:val="standardContextual"/>
        </w:rPr>
      </w:pPr>
    </w:p>
    <w:p w14:paraId="2CBBF2B1" w14:textId="422B0BFF" w:rsidR="00C17636" w:rsidRPr="0010148B" w:rsidRDefault="004137C9" w:rsidP="00334EC6">
      <w:pPr>
        <w:spacing w:after="0" w:line="480" w:lineRule="auto"/>
        <w:contextualSpacing/>
        <w:jc w:val="both"/>
        <w:rPr>
          <w:rFonts w:ascii="Times New Roman" w:eastAsia="Calibri" w:hAnsi="Times New Roman" w:cs="Times New Roman"/>
          <w:kern w:val="2"/>
          <w:sz w:val="24"/>
          <w:szCs w:val="24"/>
          <w:lang w:val="en-US"/>
          <w14:ligatures w14:val="standardContextual"/>
        </w:rPr>
      </w:pPr>
      <w:r w:rsidRPr="0010148B">
        <w:rPr>
          <w:rFonts w:ascii="Times New Roman" w:eastAsia="Calibri" w:hAnsi="Times New Roman" w:cs="Times New Roman"/>
          <w:kern w:val="2"/>
          <w:sz w:val="24"/>
          <w:szCs w:val="24"/>
          <w:lang w:val="en-US"/>
          <w14:ligatures w14:val="standardContextual"/>
        </w:rPr>
        <w:t xml:space="preserve">The research was carried out at </w:t>
      </w:r>
      <w:r w:rsidR="00614B7A" w:rsidRPr="0010148B">
        <w:rPr>
          <w:rFonts w:ascii="Times New Roman" w:eastAsia="Calibri" w:hAnsi="Times New Roman" w:cs="Times New Roman"/>
          <w:kern w:val="2"/>
          <w:sz w:val="24"/>
          <w:szCs w:val="24"/>
          <w:lang w:val="en-US"/>
          <w14:ligatures w14:val="standardContextual"/>
        </w:rPr>
        <w:t>six</w:t>
      </w:r>
      <w:r w:rsidRPr="0010148B">
        <w:rPr>
          <w:rFonts w:ascii="Times New Roman" w:eastAsia="Calibri" w:hAnsi="Times New Roman" w:cs="Times New Roman"/>
          <w:kern w:val="2"/>
          <w:sz w:val="24"/>
          <w:szCs w:val="24"/>
          <w:lang w:val="en-US"/>
          <w14:ligatures w14:val="standardContextual"/>
        </w:rPr>
        <w:t xml:space="preserve"> </w:t>
      </w:r>
      <w:r w:rsidR="00614B7A" w:rsidRPr="0010148B">
        <w:rPr>
          <w:rFonts w:ascii="Times New Roman" w:eastAsia="Calibri" w:hAnsi="Times New Roman" w:cs="Times New Roman"/>
          <w:kern w:val="2"/>
          <w:sz w:val="24"/>
          <w:szCs w:val="24"/>
          <w:lang w:val="en-US"/>
          <w14:ligatures w14:val="standardContextual"/>
        </w:rPr>
        <w:t>localities</w:t>
      </w:r>
      <w:r w:rsidRPr="0010148B">
        <w:rPr>
          <w:rFonts w:ascii="Times New Roman" w:eastAsia="Calibri" w:hAnsi="Times New Roman" w:cs="Times New Roman"/>
          <w:kern w:val="2"/>
          <w:sz w:val="24"/>
          <w:szCs w:val="24"/>
          <w:lang w:val="en-US"/>
          <w14:ligatures w14:val="standardContextual"/>
        </w:rPr>
        <w:t xml:space="preserve"> </w:t>
      </w:r>
      <w:del w:id="140" w:author="Alberto Arzac" w:date="2025-02-13T14:42:00Z">
        <w:r w:rsidR="00C17636" w:rsidRPr="0010148B" w:rsidDel="00CC7ECC">
          <w:rPr>
            <w:rFonts w:ascii="Times New Roman" w:eastAsia="Calibri" w:hAnsi="Times New Roman" w:cs="Times New Roman"/>
            <w:kern w:val="2"/>
            <w:sz w:val="24"/>
            <w:szCs w:val="24"/>
            <w:lang w:val="en-US"/>
            <w14:ligatures w14:val="standardContextual"/>
          </w:rPr>
          <w:delText xml:space="preserve">in </w:delText>
        </w:r>
      </w:del>
      <w:ins w:id="141" w:author="Alberto Arzac" w:date="2025-02-13T14:42:00Z">
        <w:r w:rsidR="00CC7ECC">
          <w:rPr>
            <w:rFonts w:ascii="Times New Roman" w:eastAsia="Calibri" w:hAnsi="Times New Roman" w:cs="Times New Roman"/>
            <w:kern w:val="2"/>
            <w:sz w:val="24"/>
            <w:szCs w:val="24"/>
            <w:lang w:val="en-US"/>
            <w14:ligatures w14:val="standardContextual"/>
          </w:rPr>
          <w:t>along</w:t>
        </w:r>
        <w:r w:rsidR="00CC7ECC" w:rsidRPr="0010148B">
          <w:rPr>
            <w:rFonts w:ascii="Times New Roman" w:eastAsia="Calibri" w:hAnsi="Times New Roman" w:cs="Times New Roman"/>
            <w:kern w:val="2"/>
            <w:sz w:val="24"/>
            <w:szCs w:val="24"/>
            <w:lang w:val="en-US"/>
            <w14:ligatures w14:val="standardContextual"/>
          </w:rPr>
          <w:t xml:space="preserve"> </w:t>
        </w:r>
      </w:ins>
      <w:r w:rsidR="00C17636" w:rsidRPr="0010148B">
        <w:rPr>
          <w:rFonts w:ascii="Times New Roman" w:eastAsia="Calibri" w:hAnsi="Times New Roman" w:cs="Times New Roman"/>
          <w:kern w:val="2"/>
          <w:sz w:val="24"/>
          <w:szCs w:val="24"/>
          <w:lang w:val="en-US"/>
          <w14:ligatures w14:val="standardContextual"/>
        </w:rPr>
        <w:t xml:space="preserve">a longitudinal transect </w:t>
      </w:r>
      <w:r w:rsidRPr="0010148B">
        <w:rPr>
          <w:rFonts w:ascii="Times New Roman" w:eastAsia="Calibri" w:hAnsi="Times New Roman" w:cs="Times New Roman"/>
          <w:kern w:val="2"/>
          <w:sz w:val="24"/>
          <w:szCs w:val="24"/>
          <w:lang w:val="en-US"/>
          <w14:ligatures w14:val="standardContextual"/>
        </w:rPr>
        <w:t xml:space="preserve">above the Arctic Circle, </w:t>
      </w:r>
      <w:r w:rsidR="00614B7A" w:rsidRPr="0010148B">
        <w:rPr>
          <w:rFonts w:ascii="Times New Roman" w:eastAsia="Calibri" w:hAnsi="Times New Roman" w:cs="Times New Roman"/>
          <w:kern w:val="2"/>
          <w:sz w:val="24"/>
          <w:szCs w:val="24"/>
          <w:lang w:val="en-US"/>
          <w14:ligatures w14:val="standardContextual"/>
        </w:rPr>
        <w:t xml:space="preserve">from </w:t>
      </w:r>
      <w:r w:rsidR="00350A87" w:rsidRPr="0010148B">
        <w:rPr>
          <w:rFonts w:ascii="Times New Roman" w:eastAsia="Calibri" w:hAnsi="Times New Roman" w:cs="Times New Roman"/>
          <w:kern w:val="2"/>
          <w:sz w:val="24"/>
          <w:szCs w:val="24"/>
          <w:lang w:val="en-US"/>
          <w14:ligatures w14:val="standardContextual"/>
        </w:rPr>
        <w:t xml:space="preserve">northeastern </w:t>
      </w:r>
      <w:r w:rsidR="00614B7A" w:rsidRPr="0010148B">
        <w:rPr>
          <w:rFonts w:ascii="Times New Roman" w:eastAsia="Calibri" w:hAnsi="Times New Roman" w:cs="Times New Roman"/>
          <w:kern w:val="2"/>
          <w:sz w:val="24"/>
          <w:szCs w:val="24"/>
          <w:lang w:val="en-US"/>
          <w14:ligatures w14:val="standardContextual"/>
        </w:rPr>
        <w:t>Finland to northeastern Russia (</w:t>
      </w:r>
      <w:r w:rsidR="009148D0" w:rsidRPr="0010148B">
        <w:rPr>
          <w:rFonts w:ascii="Times New Roman" w:eastAsia="Calibri" w:hAnsi="Times New Roman" w:cs="Times New Roman"/>
          <w:kern w:val="2"/>
          <w:sz w:val="24"/>
          <w:szCs w:val="24"/>
          <w:lang w:val="en-US"/>
          <w14:ligatures w14:val="standardContextual"/>
        </w:rPr>
        <w:t>27</w:t>
      </w:r>
      <w:r w:rsidR="00614B7A" w:rsidRPr="0010148B">
        <w:rPr>
          <w:rFonts w:ascii="Times New Roman" w:eastAsia="Calibri" w:hAnsi="Times New Roman" w:cs="Times New Roman"/>
          <w:kern w:val="2"/>
          <w:sz w:val="24"/>
          <w:szCs w:val="24"/>
          <w:lang w:val="en-US"/>
          <w14:ligatures w14:val="standardContextual"/>
        </w:rPr>
        <w:t xml:space="preserve">°E to </w:t>
      </w:r>
      <w:r w:rsidR="00350A87" w:rsidRPr="0010148B">
        <w:rPr>
          <w:rFonts w:ascii="Times New Roman" w:eastAsia="Calibri" w:hAnsi="Times New Roman" w:cs="Times New Roman"/>
          <w:kern w:val="2"/>
          <w:sz w:val="24"/>
          <w:szCs w:val="24"/>
          <w:lang w:val="en-US"/>
          <w14:ligatures w14:val="standardContextual"/>
        </w:rPr>
        <w:t>166</w:t>
      </w:r>
      <w:r w:rsidR="00614B7A" w:rsidRPr="0010148B">
        <w:rPr>
          <w:rFonts w:ascii="Times New Roman" w:eastAsia="Calibri" w:hAnsi="Times New Roman" w:cs="Times New Roman"/>
          <w:kern w:val="2"/>
          <w:sz w:val="24"/>
          <w:szCs w:val="24"/>
          <w:lang w:val="en-US"/>
          <w14:ligatures w14:val="standardContextual"/>
        </w:rPr>
        <w:t xml:space="preserve">°E; </w:t>
      </w:r>
      <w:r w:rsidR="00614B7A" w:rsidRPr="00334EC6">
        <w:rPr>
          <w:rFonts w:ascii="Times New Roman" w:eastAsia="Calibri" w:hAnsi="Times New Roman" w:cs="Times New Roman"/>
          <w:color w:val="FF0000"/>
          <w:kern w:val="2"/>
          <w:sz w:val="24"/>
          <w:szCs w:val="24"/>
          <w:lang w:val="en-US"/>
          <w14:ligatures w14:val="standardContextual"/>
        </w:rPr>
        <w:t>Fig. 1A</w:t>
      </w:r>
      <w:r w:rsidR="00614B7A" w:rsidRPr="0010148B">
        <w:rPr>
          <w:rFonts w:ascii="Times New Roman" w:eastAsia="Calibri" w:hAnsi="Times New Roman" w:cs="Times New Roman"/>
          <w:kern w:val="2"/>
          <w:sz w:val="24"/>
          <w:szCs w:val="24"/>
          <w:lang w:val="en-US"/>
          <w14:ligatures w14:val="standardContextual"/>
        </w:rPr>
        <w:t xml:space="preserve">). </w:t>
      </w:r>
      <w:r w:rsidR="00BB50D5" w:rsidRPr="0010148B">
        <w:rPr>
          <w:rFonts w:ascii="Times New Roman" w:eastAsia="Calibri" w:hAnsi="Times New Roman" w:cs="Times New Roman"/>
          <w:kern w:val="2"/>
          <w:sz w:val="24"/>
          <w:szCs w:val="24"/>
          <w:lang w:val="en-US"/>
          <w14:ligatures w14:val="standardContextual"/>
        </w:rPr>
        <w:t>Four</w:t>
      </w:r>
      <w:r w:rsidR="00350A87" w:rsidRPr="0010148B">
        <w:rPr>
          <w:rFonts w:ascii="Times New Roman" w:eastAsia="Calibri" w:hAnsi="Times New Roman" w:cs="Times New Roman"/>
          <w:kern w:val="2"/>
          <w:sz w:val="24"/>
          <w:szCs w:val="24"/>
          <w:lang w:val="en-US"/>
          <w14:ligatures w14:val="standardContextual"/>
        </w:rPr>
        <w:t xml:space="preserve"> main conifer </w:t>
      </w:r>
      <w:r w:rsidR="00F22DB8" w:rsidRPr="0010148B">
        <w:rPr>
          <w:rFonts w:ascii="Times New Roman" w:eastAsia="Calibri" w:hAnsi="Times New Roman" w:cs="Times New Roman"/>
          <w:kern w:val="2"/>
          <w:sz w:val="24"/>
          <w:szCs w:val="24"/>
          <w:lang w:val="en-US"/>
          <w14:ligatures w14:val="standardContextual"/>
        </w:rPr>
        <w:t xml:space="preserve">species in </w:t>
      </w:r>
      <w:commentRangeStart w:id="142"/>
      <w:r w:rsidR="00F22DB8" w:rsidRPr="0010148B">
        <w:rPr>
          <w:rFonts w:ascii="Times New Roman" w:eastAsia="Calibri" w:hAnsi="Times New Roman" w:cs="Times New Roman"/>
          <w:kern w:val="2"/>
          <w:sz w:val="24"/>
          <w:szCs w:val="24"/>
          <w:lang w:val="en-US"/>
          <w14:ligatures w14:val="standardContextual"/>
        </w:rPr>
        <w:t>the forest-tundra ecotone</w:t>
      </w:r>
      <w:r w:rsidR="00350A87" w:rsidRPr="0010148B">
        <w:rPr>
          <w:rFonts w:ascii="Times New Roman" w:eastAsia="Calibri" w:hAnsi="Times New Roman" w:cs="Times New Roman"/>
          <w:kern w:val="2"/>
          <w:sz w:val="24"/>
          <w:szCs w:val="24"/>
          <w:lang w:val="en-US"/>
          <w14:ligatures w14:val="standardContextual"/>
        </w:rPr>
        <w:t xml:space="preserve"> </w:t>
      </w:r>
      <w:commentRangeEnd w:id="142"/>
      <w:r w:rsidR="00F22DB8" w:rsidRPr="0010148B">
        <w:rPr>
          <w:rStyle w:val="a4"/>
          <w:sz w:val="24"/>
          <w:szCs w:val="24"/>
        </w:rPr>
        <w:commentReference w:id="142"/>
      </w:r>
      <w:r w:rsidR="00350A87" w:rsidRPr="0010148B">
        <w:rPr>
          <w:rFonts w:ascii="Times New Roman" w:eastAsia="Calibri" w:hAnsi="Times New Roman" w:cs="Times New Roman"/>
          <w:kern w:val="2"/>
          <w:sz w:val="24"/>
          <w:szCs w:val="24"/>
          <w:lang w:val="en-US"/>
          <w14:ligatures w14:val="standardContextual"/>
        </w:rPr>
        <w:t xml:space="preserve">were sampled (i.e., </w:t>
      </w:r>
      <w:bookmarkStart w:id="143" w:name="_Hlk180491620"/>
      <w:commentRangeStart w:id="144"/>
      <w:r w:rsidR="00350A87" w:rsidRPr="0010148B">
        <w:rPr>
          <w:rFonts w:ascii="Times New Roman" w:eastAsia="Calibri" w:hAnsi="Times New Roman" w:cs="Times New Roman"/>
          <w:i/>
          <w:iCs/>
          <w:kern w:val="2"/>
          <w:sz w:val="24"/>
          <w:szCs w:val="24"/>
          <w:lang w:val="en-US"/>
          <w14:ligatures w14:val="standardContextual"/>
        </w:rPr>
        <w:t>Pinus sylvestris</w:t>
      </w:r>
      <w:commentRangeEnd w:id="144"/>
      <w:r w:rsidR="00CC7ECC">
        <w:rPr>
          <w:rStyle w:val="a4"/>
        </w:rPr>
        <w:commentReference w:id="144"/>
      </w:r>
      <w:r w:rsidR="00350A87" w:rsidRPr="0010148B">
        <w:rPr>
          <w:rFonts w:ascii="Times New Roman" w:eastAsia="Calibri" w:hAnsi="Times New Roman" w:cs="Times New Roman"/>
          <w:kern w:val="2"/>
          <w:sz w:val="24"/>
          <w:szCs w:val="24"/>
          <w:lang w:val="en-US"/>
          <w14:ligatures w14:val="standardContextual"/>
        </w:rPr>
        <w:t xml:space="preserve">, </w:t>
      </w:r>
      <w:r w:rsidR="00350A87" w:rsidRPr="0010148B">
        <w:rPr>
          <w:rFonts w:ascii="Times New Roman" w:eastAsia="Calibri" w:hAnsi="Times New Roman" w:cs="Times New Roman"/>
          <w:i/>
          <w:iCs/>
          <w:kern w:val="2"/>
          <w:sz w:val="24"/>
          <w:szCs w:val="24"/>
          <w:lang w:val="en-US"/>
          <w14:ligatures w14:val="standardContextual"/>
        </w:rPr>
        <w:t>Larix sibirica</w:t>
      </w:r>
      <w:r w:rsidR="00BB50D5" w:rsidRPr="0010148B">
        <w:rPr>
          <w:rFonts w:ascii="Times New Roman" w:eastAsia="Calibri" w:hAnsi="Times New Roman" w:cs="Times New Roman"/>
          <w:kern w:val="2"/>
          <w:sz w:val="24"/>
          <w:szCs w:val="24"/>
          <w:lang w:val="en-US"/>
          <w14:ligatures w14:val="standardContextual"/>
        </w:rPr>
        <w:t>,</w:t>
      </w:r>
      <w:r w:rsidR="00BB50D5" w:rsidRPr="0010148B">
        <w:rPr>
          <w:sz w:val="24"/>
          <w:szCs w:val="24"/>
          <w:lang w:val="en-US"/>
        </w:rPr>
        <w:t xml:space="preserve"> </w:t>
      </w:r>
      <w:r w:rsidR="00BB50D5" w:rsidRPr="0010148B">
        <w:rPr>
          <w:rFonts w:ascii="Times New Roman" w:eastAsia="Calibri" w:hAnsi="Times New Roman" w:cs="Times New Roman"/>
          <w:i/>
          <w:iCs/>
          <w:kern w:val="2"/>
          <w:sz w:val="24"/>
          <w:szCs w:val="24"/>
          <w:lang w:val="en-US"/>
          <w14:ligatures w14:val="standardContextual"/>
        </w:rPr>
        <w:t xml:space="preserve">Larix </w:t>
      </w:r>
      <w:bookmarkStart w:id="145" w:name="_Hlk180409304"/>
      <w:r w:rsidR="00BB50D5" w:rsidRPr="0010148B">
        <w:rPr>
          <w:rFonts w:ascii="Times New Roman" w:eastAsia="Calibri" w:hAnsi="Times New Roman" w:cs="Times New Roman"/>
          <w:i/>
          <w:iCs/>
          <w:kern w:val="2"/>
          <w:sz w:val="24"/>
          <w:szCs w:val="24"/>
          <w:lang w:val="en-US"/>
          <w14:ligatures w14:val="standardContextual"/>
        </w:rPr>
        <w:t>gmelinii</w:t>
      </w:r>
      <w:bookmarkEnd w:id="145"/>
      <w:r w:rsidR="00BB50D5" w:rsidRPr="0010148B">
        <w:rPr>
          <w:rFonts w:ascii="Times New Roman" w:eastAsia="Calibri" w:hAnsi="Times New Roman" w:cs="Times New Roman"/>
          <w:i/>
          <w:iCs/>
          <w:kern w:val="2"/>
          <w:sz w:val="24"/>
          <w:szCs w:val="24"/>
          <w:lang w:val="en-US"/>
          <w14:ligatures w14:val="standardContextual"/>
        </w:rPr>
        <w:t xml:space="preserve"> </w:t>
      </w:r>
      <w:r w:rsidR="00350A87" w:rsidRPr="0010148B">
        <w:rPr>
          <w:rFonts w:ascii="Times New Roman" w:eastAsia="Calibri" w:hAnsi="Times New Roman" w:cs="Times New Roman"/>
          <w:kern w:val="2"/>
          <w:sz w:val="24"/>
          <w:szCs w:val="24"/>
          <w:lang w:val="en-US"/>
          <w14:ligatures w14:val="standardContextual"/>
        </w:rPr>
        <w:t xml:space="preserve">and </w:t>
      </w:r>
      <w:r w:rsidR="00350A87" w:rsidRPr="0010148B">
        <w:rPr>
          <w:rFonts w:ascii="Times New Roman" w:eastAsia="Calibri" w:hAnsi="Times New Roman" w:cs="Times New Roman"/>
          <w:i/>
          <w:iCs/>
          <w:kern w:val="2"/>
          <w:sz w:val="24"/>
          <w:szCs w:val="24"/>
          <w:lang w:val="en-US"/>
          <w14:ligatures w14:val="standardContextual"/>
        </w:rPr>
        <w:t>Larix cajanderi</w:t>
      </w:r>
      <w:bookmarkEnd w:id="143"/>
      <w:r w:rsidR="00350A87" w:rsidRPr="0010148B">
        <w:rPr>
          <w:rFonts w:ascii="Times New Roman" w:eastAsia="Calibri" w:hAnsi="Times New Roman" w:cs="Times New Roman"/>
          <w:kern w:val="2"/>
          <w:sz w:val="24"/>
          <w:szCs w:val="24"/>
          <w:lang w:val="en-US"/>
          <w14:ligatures w14:val="standardContextual"/>
        </w:rPr>
        <w:t>). Thus, in the</w:t>
      </w:r>
      <w:r w:rsidR="00C17636" w:rsidRPr="0010148B">
        <w:rPr>
          <w:rFonts w:ascii="Times New Roman" w:eastAsia="Calibri" w:hAnsi="Times New Roman" w:cs="Times New Roman"/>
          <w:kern w:val="2"/>
          <w:sz w:val="24"/>
          <w:szCs w:val="24"/>
          <w:lang w:val="en-US"/>
          <w14:ligatures w14:val="standardContextual"/>
        </w:rPr>
        <w:t xml:space="preserve"> westernmost sites, Finland</w:t>
      </w:r>
      <w:r w:rsidR="00350A87" w:rsidRPr="0010148B">
        <w:rPr>
          <w:rFonts w:ascii="Times New Roman" w:eastAsia="Calibri" w:hAnsi="Times New Roman" w:cs="Times New Roman"/>
          <w:kern w:val="2"/>
          <w:sz w:val="24"/>
          <w:szCs w:val="24"/>
          <w:lang w:val="en-US"/>
          <w14:ligatures w14:val="standardContextual"/>
        </w:rPr>
        <w:t xml:space="preserve"> (</w:t>
      </w:r>
      <w:r w:rsidR="0063623C" w:rsidRPr="0010148B">
        <w:rPr>
          <w:rFonts w:ascii="Times New Roman" w:eastAsia="Calibri" w:hAnsi="Times New Roman" w:cs="Times New Roman"/>
          <w:kern w:val="2"/>
          <w:sz w:val="24"/>
          <w:szCs w:val="24"/>
          <w:lang w:val="en-US"/>
          <w14:ligatures w14:val="standardContextual"/>
        </w:rPr>
        <w:t xml:space="preserve">hereafter </w:t>
      </w:r>
      <w:r w:rsidR="0063623C" w:rsidRPr="00334EC6">
        <w:rPr>
          <w:rFonts w:ascii="Times New Roman" w:eastAsia="Calibri" w:hAnsi="Times New Roman" w:cs="Times New Roman"/>
          <w:b/>
          <w:bCs/>
          <w:kern w:val="2"/>
          <w:sz w:val="24"/>
          <w:szCs w:val="24"/>
          <w:lang w:val="en-US"/>
          <w14:ligatures w14:val="standardContextual"/>
        </w:rPr>
        <w:t>FIN</w:t>
      </w:r>
      <w:r w:rsidR="00350A87" w:rsidRPr="0010148B">
        <w:rPr>
          <w:rFonts w:ascii="Times New Roman" w:eastAsia="Calibri" w:hAnsi="Times New Roman" w:cs="Times New Roman"/>
          <w:kern w:val="2"/>
          <w:sz w:val="24"/>
          <w:szCs w:val="24"/>
          <w:lang w:val="en-US"/>
          <w14:ligatures w14:val="standardContextual"/>
        </w:rPr>
        <w:t xml:space="preserve">) and Apatity in the Kola Peninsula (hereafter </w:t>
      </w:r>
      <w:r w:rsidR="00350A87" w:rsidRPr="00334EC6">
        <w:rPr>
          <w:rFonts w:ascii="Times New Roman" w:eastAsia="Calibri" w:hAnsi="Times New Roman" w:cs="Times New Roman"/>
          <w:b/>
          <w:bCs/>
          <w:kern w:val="2"/>
          <w:sz w:val="24"/>
          <w:szCs w:val="24"/>
          <w:lang w:val="en-US"/>
          <w14:ligatures w14:val="standardContextual"/>
        </w:rPr>
        <w:t>APA</w:t>
      </w:r>
      <w:r w:rsidR="00350A87" w:rsidRPr="0010148B">
        <w:rPr>
          <w:rFonts w:ascii="Times New Roman" w:eastAsia="Calibri" w:hAnsi="Times New Roman" w:cs="Times New Roman"/>
          <w:kern w:val="2"/>
          <w:sz w:val="24"/>
          <w:szCs w:val="24"/>
          <w:lang w:val="en-US"/>
          <w14:ligatures w14:val="standardContextual"/>
        </w:rPr>
        <w:t xml:space="preserve">) </w:t>
      </w:r>
      <w:r w:rsidR="00BB50D5" w:rsidRPr="0010148B">
        <w:rPr>
          <w:rFonts w:ascii="Times New Roman" w:eastAsia="Calibri" w:hAnsi="Times New Roman" w:cs="Times New Roman"/>
          <w:kern w:val="2"/>
          <w:sz w:val="24"/>
          <w:szCs w:val="24"/>
          <w:lang w:val="en-US"/>
          <w14:ligatures w14:val="standardContextual"/>
        </w:rPr>
        <w:t xml:space="preserve">- </w:t>
      </w:r>
      <w:r w:rsidR="00350A87" w:rsidRPr="0010148B">
        <w:rPr>
          <w:rFonts w:ascii="Times New Roman" w:eastAsia="Calibri" w:hAnsi="Times New Roman" w:cs="Times New Roman"/>
          <w:i/>
          <w:iCs/>
          <w:kern w:val="2"/>
          <w:sz w:val="24"/>
          <w:szCs w:val="24"/>
          <w:lang w:val="en-US"/>
          <w14:ligatures w14:val="standardContextual"/>
        </w:rPr>
        <w:t>P. sylvestris</w:t>
      </w:r>
      <w:r w:rsidR="00350A87" w:rsidRPr="0010148B">
        <w:rPr>
          <w:rFonts w:ascii="Times New Roman" w:eastAsia="Calibri" w:hAnsi="Times New Roman" w:cs="Times New Roman"/>
          <w:kern w:val="2"/>
          <w:sz w:val="24"/>
          <w:szCs w:val="24"/>
          <w:lang w:val="en-US"/>
          <w14:ligatures w14:val="standardContextual"/>
        </w:rPr>
        <w:t>. In</w:t>
      </w:r>
      <w:r w:rsidR="00C17636" w:rsidRPr="0010148B">
        <w:rPr>
          <w:rFonts w:ascii="Times New Roman" w:eastAsia="Calibri" w:hAnsi="Times New Roman" w:cs="Times New Roman"/>
          <w:kern w:val="2"/>
          <w:sz w:val="24"/>
          <w:szCs w:val="24"/>
          <w:lang w:val="en-US"/>
          <w14:ligatures w14:val="standardContextual"/>
        </w:rPr>
        <w:t xml:space="preserve"> the central sites,</w:t>
      </w:r>
      <w:r w:rsidR="00350A87" w:rsidRPr="0010148B">
        <w:rPr>
          <w:rFonts w:ascii="Times New Roman" w:eastAsia="Calibri" w:hAnsi="Times New Roman" w:cs="Times New Roman"/>
          <w:kern w:val="2"/>
          <w:sz w:val="24"/>
          <w:szCs w:val="24"/>
          <w:lang w:val="en-US"/>
          <w14:ligatures w14:val="standardContextual"/>
        </w:rPr>
        <w:t xml:space="preserve"> the Polar Urals (hereafter </w:t>
      </w:r>
      <w:r w:rsidR="001A5A41" w:rsidRPr="00334EC6">
        <w:rPr>
          <w:rFonts w:ascii="Times New Roman" w:eastAsia="Calibri" w:hAnsi="Times New Roman" w:cs="Times New Roman"/>
          <w:b/>
          <w:bCs/>
          <w:kern w:val="2"/>
          <w:sz w:val="24"/>
          <w:szCs w:val="24"/>
          <w:lang w:val="en-US"/>
          <w14:ligatures w14:val="standardContextual"/>
        </w:rPr>
        <w:t>PUR</w:t>
      </w:r>
      <w:r w:rsidR="001A5A41" w:rsidRPr="0010148B">
        <w:rPr>
          <w:rFonts w:ascii="Times New Roman" w:eastAsia="Calibri" w:hAnsi="Times New Roman" w:cs="Times New Roman"/>
          <w:kern w:val="2"/>
          <w:sz w:val="24"/>
          <w:szCs w:val="24"/>
          <w:lang w:val="en-US"/>
          <w14:ligatures w14:val="standardContextual"/>
        </w:rPr>
        <w:t>)</w:t>
      </w:r>
      <w:r w:rsidR="00BB50D5" w:rsidRPr="0010148B">
        <w:rPr>
          <w:rFonts w:ascii="Times New Roman" w:eastAsia="Calibri" w:hAnsi="Times New Roman" w:cs="Times New Roman"/>
          <w:kern w:val="2"/>
          <w:sz w:val="24"/>
          <w:szCs w:val="24"/>
          <w:lang w:val="en-US"/>
          <w14:ligatures w14:val="standardContextual"/>
        </w:rPr>
        <w:t xml:space="preserve"> - </w:t>
      </w:r>
      <w:r w:rsidR="00C17636" w:rsidRPr="0010148B">
        <w:rPr>
          <w:rFonts w:ascii="Times New Roman" w:eastAsia="Calibri" w:hAnsi="Times New Roman" w:cs="Times New Roman"/>
          <w:i/>
          <w:iCs/>
          <w:kern w:val="2"/>
          <w:sz w:val="24"/>
          <w:szCs w:val="24"/>
          <w:lang w:val="en-US"/>
          <w14:ligatures w14:val="standardContextual"/>
        </w:rPr>
        <w:t>L. sibirica</w:t>
      </w:r>
      <w:r w:rsidR="00BB50D5" w:rsidRPr="0010148B">
        <w:rPr>
          <w:rFonts w:ascii="Times New Roman" w:eastAsia="Calibri" w:hAnsi="Times New Roman" w:cs="Times New Roman"/>
          <w:i/>
          <w:iCs/>
          <w:kern w:val="2"/>
          <w:sz w:val="24"/>
          <w:szCs w:val="24"/>
          <w:lang w:val="en-US"/>
          <w14:ligatures w14:val="standardContextual"/>
        </w:rPr>
        <w:t xml:space="preserve"> </w:t>
      </w:r>
      <w:r w:rsidR="00BB50D5" w:rsidRPr="0010148B">
        <w:rPr>
          <w:rFonts w:ascii="Times New Roman" w:eastAsia="Calibri" w:hAnsi="Times New Roman" w:cs="Times New Roman"/>
          <w:kern w:val="2"/>
          <w:sz w:val="24"/>
          <w:szCs w:val="24"/>
          <w:lang w:val="en-US"/>
          <w14:ligatures w14:val="standardContextual"/>
        </w:rPr>
        <w:t xml:space="preserve">and Khatanga (hereafter </w:t>
      </w:r>
      <w:r w:rsidR="00BB50D5" w:rsidRPr="00334EC6">
        <w:rPr>
          <w:rFonts w:ascii="Times New Roman" w:eastAsia="Calibri" w:hAnsi="Times New Roman" w:cs="Times New Roman"/>
          <w:b/>
          <w:bCs/>
          <w:kern w:val="2"/>
          <w:sz w:val="24"/>
          <w:szCs w:val="24"/>
          <w:lang w:val="en-US"/>
          <w14:ligatures w14:val="standardContextual"/>
        </w:rPr>
        <w:t>KHA</w:t>
      </w:r>
      <w:r w:rsidR="00BB50D5" w:rsidRPr="0010148B">
        <w:rPr>
          <w:rFonts w:ascii="Times New Roman" w:eastAsia="Calibri" w:hAnsi="Times New Roman" w:cs="Times New Roman"/>
          <w:kern w:val="2"/>
          <w:sz w:val="24"/>
          <w:szCs w:val="24"/>
          <w:lang w:val="en-US"/>
          <w14:ligatures w14:val="standardContextual"/>
        </w:rPr>
        <w:t xml:space="preserve">) - </w:t>
      </w:r>
      <w:r w:rsidR="00BB50D5" w:rsidRPr="0010148B">
        <w:rPr>
          <w:rFonts w:ascii="Times New Roman" w:eastAsia="Calibri" w:hAnsi="Times New Roman" w:cs="Times New Roman"/>
          <w:i/>
          <w:iCs/>
          <w:kern w:val="2"/>
          <w:sz w:val="24"/>
          <w:szCs w:val="24"/>
          <w:lang w:val="en-US"/>
          <w14:ligatures w14:val="standardContextual"/>
        </w:rPr>
        <w:t>L.gmelinii</w:t>
      </w:r>
      <w:r w:rsidR="00C17636" w:rsidRPr="0010148B">
        <w:rPr>
          <w:rFonts w:ascii="Times New Roman" w:eastAsia="Calibri" w:hAnsi="Times New Roman" w:cs="Times New Roman"/>
          <w:kern w:val="2"/>
          <w:sz w:val="24"/>
          <w:szCs w:val="24"/>
          <w:lang w:val="en-US"/>
          <w14:ligatures w14:val="standardContextual"/>
        </w:rPr>
        <w:t xml:space="preserve">. In the easternmost sites Chokurdakh (hereafter </w:t>
      </w:r>
      <w:r w:rsidR="00C17636" w:rsidRPr="00334EC6">
        <w:rPr>
          <w:rFonts w:ascii="Times New Roman" w:eastAsia="Calibri" w:hAnsi="Times New Roman" w:cs="Times New Roman"/>
          <w:b/>
          <w:bCs/>
          <w:kern w:val="2"/>
          <w:sz w:val="24"/>
          <w:szCs w:val="24"/>
          <w:lang w:val="en-US"/>
          <w14:ligatures w14:val="standardContextual"/>
        </w:rPr>
        <w:t>CHO</w:t>
      </w:r>
      <w:r w:rsidR="00C17636" w:rsidRPr="0010148B">
        <w:rPr>
          <w:rFonts w:ascii="Times New Roman" w:eastAsia="Calibri" w:hAnsi="Times New Roman" w:cs="Times New Roman"/>
          <w:kern w:val="2"/>
          <w:sz w:val="24"/>
          <w:szCs w:val="24"/>
          <w:lang w:val="en-US"/>
          <w14:ligatures w14:val="standardContextual"/>
        </w:rPr>
        <w:t xml:space="preserve">) and Bilibino (hereafter </w:t>
      </w:r>
      <w:r w:rsidR="00C17636" w:rsidRPr="00334EC6">
        <w:rPr>
          <w:rFonts w:ascii="Times New Roman" w:eastAsia="Calibri" w:hAnsi="Times New Roman" w:cs="Times New Roman"/>
          <w:b/>
          <w:bCs/>
          <w:kern w:val="2"/>
          <w:sz w:val="24"/>
          <w:szCs w:val="24"/>
          <w:lang w:val="en-US"/>
          <w14:ligatures w14:val="standardContextual"/>
        </w:rPr>
        <w:t>BIL</w:t>
      </w:r>
      <w:r w:rsidR="00C17636" w:rsidRPr="0010148B">
        <w:rPr>
          <w:rFonts w:ascii="Times New Roman" w:eastAsia="Calibri" w:hAnsi="Times New Roman" w:cs="Times New Roman"/>
          <w:kern w:val="2"/>
          <w:sz w:val="24"/>
          <w:szCs w:val="24"/>
          <w:lang w:val="en-US"/>
          <w14:ligatures w14:val="standardContextual"/>
        </w:rPr>
        <w:t xml:space="preserve">) </w:t>
      </w:r>
      <w:r w:rsidR="00C17636" w:rsidRPr="0010148B">
        <w:rPr>
          <w:rFonts w:ascii="Times New Roman" w:eastAsia="Calibri" w:hAnsi="Times New Roman" w:cs="Times New Roman"/>
          <w:i/>
          <w:iCs/>
          <w:kern w:val="2"/>
          <w:sz w:val="24"/>
          <w:szCs w:val="24"/>
          <w:lang w:val="en-US"/>
          <w14:ligatures w14:val="standardContextual"/>
        </w:rPr>
        <w:t>L. cajanderi</w:t>
      </w:r>
      <w:r w:rsidR="00C17636" w:rsidRPr="0010148B">
        <w:rPr>
          <w:rFonts w:ascii="Times New Roman" w:eastAsia="Calibri" w:hAnsi="Times New Roman" w:cs="Times New Roman"/>
          <w:kern w:val="2"/>
          <w:sz w:val="24"/>
          <w:szCs w:val="24"/>
          <w:lang w:val="en-US"/>
          <w14:ligatures w14:val="standardContextual"/>
        </w:rPr>
        <w:t xml:space="preserve">. </w:t>
      </w:r>
      <w:r w:rsidR="00711A01" w:rsidRPr="0010148B">
        <w:rPr>
          <w:rFonts w:ascii="Times New Roman" w:eastAsia="Calibri" w:hAnsi="Times New Roman" w:cs="Times New Roman"/>
          <w:kern w:val="2"/>
          <w:sz w:val="24"/>
          <w:szCs w:val="24"/>
          <w:lang w:val="en-US"/>
          <w14:ligatures w14:val="standardContextual"/>
        </w:rPr>
        <w:t xml:space="preserve">The sites are characterized by harsh climatic conditions that significantly </w:t>
      </w:r>
      <w:del w:id="146" w:author="Alberto Arzac" w:date="2025-02-13T14:44:00Z">
        <w:r w:rsidR="00711A01" w:rsidRPr="0010148B" w:rsidDel="00CC7ECC">
          <w:rPr>
            <w:rFonts w:ascii="Times New Roman" w:eastAsia="Calibri" w:hAnsi="Times New Roman" w:cs="Times New Roman"/>
            <w:kern w:val="2"/>
            <w:sz w:val="24"/>
            <w:szCs w:val="24"/>
            <w:lang w:val="en-US"/>
            <w14:ligatures w14:val="standardContextual"/>
          </w:rPr>
          <w:delText xml:space="preserve">affect </w:delText>
        </w:r>
      </w:del>
      <w:ins w:id="147" w:author="Alberto Arzac" w:date="2025-02-13T14:44:00Z">
        <w:r w:rsidR="00CC7ECC">
          <w:rPr>
            <w:rFonts w:ascii="Times New Roman" w:eastAsia="Calibri" w:hAnsi="Times New Roman" w:cs="Times New Roman"/>
            <w:kern w:val="2"/>
            <w:sz w:val="24"/>
            <w:szCs w:val="24"/>
            <w:lang w:val="en-US"/>
            <w14:ligatures w14:val="standardContextual"/>
          </w:rPr>
          <w:t>determine</w:t>
        </w:r>
        <w:r w:rsidR="00CC7ECC" w:rsidRPr="0010148B">
          <w:rPr>
            <w:rFonts w:ascii="Times New Roman" w:eastAsia="Calibri" w:hAnsi="Times New Roman" w:cs="Times New Roman"/>
            <w:kern w:val="2"/>
            <w:sz w:val="24"/>
            <w:szCs w:val="24"/>
            <w:lang w:val="en-US"/>
            <w14:ligatures w14:val="standardContextual"/>
          </w:rPr>
          <w:t xml:space="preserve"> </w:t>
        </w:r>
      </w:ins>
      <w:r w:rsidR="00711A01" w:rsidRPr="0010148B">
        <w:rPr>
          <w:rFonts w:ascii="Times New Roman" w:eastAsia="Calibri" w:hAnsi="Times New Roman" w:cs="Times New Roman"/>
          <w:kern w:val="2"/>
          <w:sz w:val="24"/>
          <w:szCs w:val="24"/>
          <w:lang w:val="en-US"/>
          <w14:ligatures w14:val="standardContextual"/>
        </w:rPr>
        <w:t xml:space="preserve">the growth and development of tree species. Temperature fluctuations, short growing seasons and low precipitation levels create specific conditions. </w:t>
      </w:r>
      <w:r w:rsidR="0063623C" w:rsidRPr="0010148B">
        <w:rPr>
          <w:rFonts w:ascii="Times New Roman" w:eastAsia="Calibri" w:hAnsi="Times New Roman" w:cs="Times New Roman"/>
          <w:kern w:val="2"/>
          <w:sz w:val="24"/>
          <w:szCs w:val="24"/>
          <w:lang w:val="en-US"/>
          <w14:ligatures w14:val="standardContextual"/>
        </w:rPr>
        <w:t xml:space="preserve">Thus, over the 1966-2021 period, mean annual air temperature ranges from </w:t>
      </w:r>
      <w:r w:rsidR="00D7413B" w:rsidRPr="0010148B">
        <w:rPr>
          <w:rFonts w:ascii="Times New Roman" w:eastAsia="Calibri" w:hAnsi="Times New Roman" w:cs="Times New Roman"/>
          <w:kern w:val="2"/>
          <w:sz w:val="24"/>
          <w:szCs w:val="24"/>
          <w:lang w:val="en-US"/>
          <w14:ligatures w14:val="standardContextual"/>
        </w:rPr>
        <w:t>0</w:t>
      </w:r>
      <w:r w:rsidR="0063623C" w:rsidRPr="0010148B">
        <w:rPr>
          <w:rFonts w:ascii="Times New Roman" w:eastAsia="Calibri" w:hAnsi="Times New Roman" w:cs="Times New Roman"/>
          <w:kern w:val="2"/>
          <w:sz w:val="24"/>
          <w:szCs w:val="24"/>
          <w:lang w:val="en-US"/>
          <w14:ligatures w14:val="standardContextual"/>
        </w:rPr>
        <w:t>,</w:t>
      </w:r>
      <w:r w:rsidR="00D7413B" w:rsidRPr="0010148B">
        <w:rPr>
          <w:rFonts w:ascii="Times New Roman" w:eastAsia="Calibri" w:hAnsi="Times New Roman" w:cs="Times New Roman"/>
          <w:kern w:val="2"/>
          <w:sz w:val="24"/>
          <w:szCs w:val="24"/>
          <w:lang w:val="en-US"/>
          <w14:ligatures w14:val="standardContextual"/>
        </w:rPr>
        <w:t>3</w:t>
      </w:r>
      <w:r w:rsidR="0063623C" w:rsidRPr="0010148B">
        <w:rPr>
          <w:rFonts w:ascii="Times New Roman" w:eastAsia="Calibri" w:hAnsi="Times New Roman" w:cs="Times New Roman"/>
          <w:kern w:val="2"/>
          <w:sz w:val="24"/>
          <w:szCs w:val="24"/>
          <w:lang w:val="en-US"/>
          <w14:ligatures w14:val="standardContextual"/>
        </w:rPr>
        <w:t xml:space="preserve"> °C in </w:t>
      </w:r>
      <w:r w:rsidR="00D7413B" w:rsidRPr="00334EC6">
        <w:rPr>
          <w:rFonts w:ascii="Times New Roman" w:eastAsia="Calibri" w:hAnsi="Times New Roman" w:cs="Times New Roman"/>
          <w:b/>
          <w:bCs/>
          <w:kern w:val="2"/>
          <w:sz w:val="24"/>
          <w:szCs w:val="24"/>
          <w:lang w:val="en-US"/>
          <w14:ligatures w14:val="standardContextual"/>
        </w:rPr>
        <w:t>APA</w:t>
      </w:r>
      <w:r w:rsidR="0063623C" w:rsidRPr="0010148B">
        <w:rPr>
          <w:rFonts w:ascii="Times New Roman" w:eastAsia="Calibri" w:hAnsi="Times New Roman" w:cs="Times New Roman"/>
          <w:kern w:val="2"/>
          <w:sz w:val="24"/>
          <w:szCs w:val="24"/>
          <w:lang w:val="en-US"/>
          <w14:ligatures w14:val="standardContextual"/>
        </w:rPr>
        <w:t xml:space="preserve"> to -1</w:t>
      </w:r>
      <w:r w:rsidR="00D7413B" w:rsidRPr="0010148B">
        <w:rPr>
          <w:rFonts w:ascii="Times New Roman" w:eastAsia="Calibri" w:hAnsi="Times New Roman" w:cs="Times New Roman"/>
          <w:kern w:val="2"/>
          <w:sz w:val="24"/>
          <w:szCs w:val="24"/>
          <w:lang w:val="en-US"/>
          <w14:ligatures w14:val="standardContextual"/>
        </w:rPr>
        <w:t>3</w:t>
      </w:r>
      <w:r w:rsidR="0063623C" w:rsidRPr="0010148B">
        <w:rPr>
          <w:rFonts w:ascii="Times New Roman" w:eastAsia="Calibri" w:hAnsi="Times New Roman" w:cs="Times New Roman"/>
          <w:kern w:val="2"/>
          <w:sz w:val="24"/>
          <w:szCs w:val="24"/>
          <w:lang w:val="en-US"/>
          <w14:ligatures w14:val="standardContextual"/>
        </w:rPr>
        <w:t>,</w:t>
      </w:r>
      <w:r w:rsidR="00D7413B" w:rsidRPr="0010148B">
        <w:rPr>
          <w:rFonts w:ascii="Times New Roman" w:eastAsia="Calibri" w:hAnsi="Times New Roman" w:cs="Times New Roman"/>
          <w:kern w:val="2"/>
          <w:sz w:val="24"/>
          <w:szCs w:val="24"/>
          <w:lang w:val="en-US"/>
          <w14:ligatures w14:val="standardContextual"/>
        </w:rPr>
        <w:t>1</w:t>
      </w:r>
      <w:r w:rsidR="0063623C" w:rsidRPr="0010148B">
        <w:rPr>
          <w:rFonts w:ascii="Times New Roman" w:eastAsia="Calibri" w:hAnsi="Times New Roman" w:cs="Times New Roman"/>
          <w:kern w:val="2"/>
          <w:sz w:val="24"/>
          <w:szCs w:val="24"/>
          <w:lang w:val="en-US"/>
          <w14:ligatures w14:val="standardContextual"/>
        </w:rPr>
        <w:t xml:space="preserve">°C in </w:t>
      </w:r>
      <w:r w:rsidR="00D7413B" w:rsidRPr="00334EC6">
        <w:rPr>
          <w:rFonts w:ascii="Times New Roman" w:eastAsia="Calibri" w:hAnsi="Times New Roman" w:cs="Times New Roman"/>
          <w:b/>
          <w:bCs/>
          <w:kern w:val="2"/>
          <w:sz w:val="24"/>
          <w:szCs w:val="24"/>
          <w:lang w:val="en-US"/>
          <w14:ligatures w14:val="standardContextual"/>
        </w:rPr>
        <w:t>CHO</w:t>
      </w:r>
      <w:r w:rsidR="0063623C" w:rsidRPr="0010148B">
        <w:rPr>
          <w:rFonts w:ascii="Times New Roman" w:eastAsia="Calibri" w:hAnsi="Times New Roman" w:cs="Times New Roman"/>
          <w:kern w:val="2"/>
          <w:sz w:val="24"/>
          <w:szCs w:val="24"/>
          <w:lang w:val="en-US"/>
          <w14:ligatures w14:val="standardContextual"/>
        </w:rPr>
        <w:t xml:space="preserve"> (</w:t>
      </w:r>
      <w:r w:rsidR="0063623C" w:rsidRPr="00334EC6">
        <w:rPr>
          <w:rFonts w:ascii="Times New Roman" w:eastAsia="Calibri" w:hAnsi="Times New Roman" w:cs="Times New Roman"/>
          <w:color w:val="FF0000"/>
          <w:kern w:val="2"/>
          <w:sz w:val="24"/>
          <w:szCs w:val="24"/>
          <w:lang w:val="en-US"/>
          <w14:ligatures w14:val="standardContextual"/>
        </w:rPr>
        <w:t>Fig. 1B</w:t>
      </w:r>
      <w:r w:rsidR="0063623C" w:rsidRPr="0010148B">
        <w:rPr>
          <w:rFonts w:ascii="Times New Roman" w:eastAsia="Calibri" w:hAnsi="Times New Roman" w:cs="Times New Roman"/>
          <w:kern w:val="2"/>
          <w:sz w:val="24"/>
          <w:szCs w:val="24"/>
          <w:lang w:val="en-US"/>
          <w14:ligatures w14:val="standardContextual"/>
        </w:rPr>
        <w:t>), and the annual precipitation totals from 5</w:t>
      </w:r>
      <w:r w:rsidR="00D7413B" w:rsidRPr="0010148B">
        <w:rPr>
          <w:rFonts w:ascii="Times New Roman" w:eastAsia="Calibri" w:hAnsi="Times New Roman" w:cs="Times New Roman"/>
          <w:kern w:val="2"/>
          <w:sz w:val="24"/>
          <w:szCs w:val="24"/>
          <w:lang w:val="en-US"/>
          <w14:ligatures w14:val="standardContextual"/>
        </w:rPr>
        <w:t>58</w:t>
      </w:r>
      <w:r w:rsidR="0063623C" w:rsidRPr="0010148B">
        <w:rPr>
          <w:rFonts w:ascii="Times New Roman" w:eastAsia="Calibri" w:hAnsi="Times New Roman" w:cs="Times New Roman"/>
          <w:kern w:val="2"/>
          <w:sz w:val="24"/>
          <w:szCs w:val="24"/>
          <w:lang w:val="en-US"/>
          <w14:ligatures w14:val="standardContextual"/>
        </w:rPr>
        <w:t xml:space="preserve"> mm in the </w:t>
      </w:r>
      <w:r w:rsidR="00D7413B" w:rsidRPr="00334EC6">
        <w:rPr>
          <w:rFonts w:ascii="Times New Roman" w:eastAsia="Calibri" w:hAnsi="Times New Roman" w:cs="Times New Roman"/>
          <w:b/>
          <w:bCs/>
          <w:kern w:val="2"/>
          <w:sz w:val="24"/>
          <w:szCs w:val="24"/>
          <w:lang w:val="en-US"/>
          <w14:ligatures w14:val="standardContextual"/>
        </w:rPr>
        <w:t>APA</w:t>
      </w:r>
      <w:r w:rsidR="0063623C" w:rsidRPr="0010148B">
        <w:rPr>
          <w:rFonts w:ascii="Times New Roman" w:eastAsia="Calibri" w:hAnsi="Times New Roman" w:cs="Times New Roman"/>
          <w:kern w:val="2"/>
          <w:sz w:val="24"/>
          <w:szCs w:val="24"/>
          <w:lang w:val="en-US"/>
          <w14:ligatures w14:val="standardContextual"/>
        </w:rPr>
        <w:t xml:space="preserve"> to 2</w:t>
      </w:r>
      <w:r w:rsidR="00D7413B" w:rsidRPr="0010148B">
        <w:rPr>
          <w:rFonts w:ascii="Times New Roman" w:eastAsia="Calibri" w:hAnsi="Times New Roman" w:cs="Times New Roman"/>
          <w:kern w:val="2"/>
          <w:sz w:val="24"/>
          <w:szCs w:val="24"/>
          <w:lang w:val="en-US"/>
          <w14:ligatures w14:val="standardContextual"/>
        </w:rPr>
        <w:t>10</w:t>
      </w:r>
      <w:r w:rsidR="0063623C" w:rsidRPr="0010148B">
        <w:rPr>
          <w:rFonts w:ascii="Times New Roman" w:eastAsia="Calibri" w:hAnsi="Times New Roman" w:cs="Times New Roman"/>
          <w:kern w:val="2"/>
          <w:sz w:val="24"/>
          <w:szCs w:val="24"/>
          <w:lang w:val="en-US"/>
          <w14:ligatures w14:val="standardContextual"/>
        </w:rPr>
        <w:t xml:space="preserve"> mm in </w:t>
      </w:r>
      <w:r w:rsidR="0063623C" w:rsidRPr="00334EC6">
        <w:rPr>
          <w:rFonts w:ascii="Times New Roman" w:eastAsia="Calibri" w:hAnsi="Times New Roman" w:cs="Times New Roman"/>
          <w:b/>
          <w:bCs/>
          <w:kern w:val="2"/>
          <w:sz w:val="24"/>
          <w:szCs w:val="24"/>
          <w:lang w:val="en-US"/>
          <w14:ligatures w14:val="standardContextual"/>
        </w:rPr>
        <w:t>BIL</w:t>
      </w:r>
      <w:r w:rsidR="0063623C" w:rsidRPr="0010148B">
        <w:rPr>
          <w:rFonts w:ascii="Times New Roman" w:eastAsia="Calibri" w:hAnsi="Times New Roman" w:cs="Times New Roman"/>
          <w:kern w:val="2"/>
          <w:sz w:val="24"/>
          <w:szCs w:val="24"/>
          <w:lang w:val="en-US"/>
          <w14:ligatures w14:val="standardContextual"/>
        </w:rPr>
        <w:t xml:space="preserve"> (</w:t>
      </w:r>
      <w:r w:rsidR="0063623C" w:rsidRPr="00334EC6">
        <w:rPr>
          <w:rFonts w:ascii="Times New Roman" w:eastAsia="Calibri" w:hAnsi="Times New Roman" w:cs="Times New Roman"/>
          <w:color w:val="FF0000"/>
          <w:kern w:val="2"/>
          <w:sz w:val="24"/>
          <w:szCs w:val="24"/>
          <w:lang w:val="en-US"/>
          <w14:ligatures w14:val="standardContextual"/>
        </w:rPr>
        <w:t>Fig. 1B</w:t>
      </w:r>
      <w:r w:rsidR="0063623C" w:rsidRPr="0010148B">
        <w:rPr>
          <w:rFonts w:ascii="Times New Roman" w:eastAsia="Calibri" w:hAnsi="Times New Roman" w:cs="Times New Roman"/>
          <w:kern w:val="2"/>
          <w:sz w:val="24"/>
          <w:szCs w:val="24"/>
          <w:lang w:val="en-US"/>
          <w14:ligatures w14:val="standardContextual"/>
        </w:rPr>
        <w:t>). Climate data from the nearest weather station to the sampling sites were obtained from climexp.knmi.nl (Finnish site)</w:t>
      </w:r>
      <w:r w:rsidR="00390BE9" w:rsidRPr="0010148B">
        <w:rPr>
          <w:rFonts w:ascii="Times New Roman" w:eastAsia="Calibri" w:hAnsi="Times New Roman" w:cs="Times New Roman"/>
          <w:kern w:val="2"/>
          <w:sz w:val="24"/>
          <w:szCs w:val="24"/>
          <w:lang w:val="en-US"/>
          <w14:ligatures w14:val="standardContextual"/>
        </w:rPr>
        <w:t xml:space="preserve"> </w:t>
      </w:r>
      <w:r w:rsidR="00390BE9" w:rsidRPr="0010148B">
        <w:rPr>
          <w:rFonts w:ascii="Times New Roman" w:eastAsia="Calibri" w:hAnsi="Times New Roman" w:cs="Times New Roman"/>
          <w:kern w:val="2"/>
          <w:sz w:val="24"/>
          <w:szCs w:val="24"/>
          <w:highlight w:val="yellow"/>
          <w:lang w:val="en-US"/>
          <w14:ligatures w14:val="standardContextual"/>
        </w:rPr>
        <w:t>[]</w:t>
      </w:r>
      <w:r w:rsidR="0063623C" w:rsidRPr="0010148B">
        <w:rPr>
          <w:rFonts w:ascii="Times New Roman" w:eastAsia="Calibri" w:hAnsi="Times New Roman" w:cs="Times New Roman"/>
          <w:kern w:val="2"/>
          <w:sz w:val="24"/>
          <w:szCs w:val="24"/>
          <w:lang w:val="en-US"/>
          <w14:ligatures w14:val="standardContextual"/>
        </w:rPr>
        <w:t xml:space="preserve"> and www.meteo.ru (Russian sites)</w:t>
      </w:r>
      <w:r w:rsidR="00390BE9" w:rsidRPr="0010148B">
        <w:rPr>
          <w:rFonts w:ascii="Times New Roman" w:eastAsia="Calibri" w:hAnsi="Times New Roman" w:cs="Times New Roman"/>
          <w:kern w:val="2"/>
          <w:sz w:val="24"/>
          <w:szCs w:val="24"/>
          <w:lang w:val="en-US"/>
          <w14:ligatures w14:val="standardContextual"/>
        </w:rPr>
        <w:t xml:space="preserve"> </w:t>
      </w:r>
      <w:r w:rsidR="00390BE9" w:rsidRPr="0010148B">
        <w:rPr>
          <w:rFonts w:ascii="Times New Roman" w:eastAsia="Calibri" w:hAnsi="Times New Roman" w:cs="Times New Roman"/>
          <w:kern w:val="2"/>
          <w:sz w:val="24"/>
          <w:szCs w:val="24"/>
          <w:highlight w:val="yellow"/>
          <w:lang w:val="en-US"/>
          <w14:ligatures w14:val="standardContextual"/>
        </w:rPr>
        <w:t>[]</w:t>
      </w:r>
      <w:r w:rsidR="0063623C" w:rsidRPr="0010148B">
        <w:rPr>
          <w:rFonts w:ascii="Times New Roman" w:eastAsia="Calibri" w:hAnsi="Times New Roman" w:cs="Times New Roman"/>
          <w:kern w:val="2"/>
          <w:sz w:val="24"/>
          <w:szCs w:val="24"/>
          <w:lang w:val="en-US"/>
          <w14:ligatures w14:val="standardContextual"/>
        </w:rPr>
        <w:t>.</w:t>
      </w:r>
    </w:p>
    <w:p w14:paraId="058E3EEB" w14:textId="77777777" w:rsidR="00640E90" w:rsidRDefault="00640E90" w:rsidP="00640E90">
      <w:pPr>
        <w:spacing w:after="0" w:line="480" w:lineRule="auto"/>
        <w:contextualSpacing/>
        <w:jc w:val="both"/>
        <w:rPr>
          <w:ins w:id="148" w:author="Alberto Arzac" w:date="2025-02-12T13:42:00Z"/>
          <w:rFonts w:ascii="Times New Roman" w:eastAsia="Calibri" w:hAnsi="Times New Roman" w:cs="Times New Roman"/>
          <w:kern w:val="2"/>
          <w:sz w:val="24"/>
          <w:szCs w:val="24"/>
          <w:lang w:val="en-US"/>
          <w14:ligatures w14:val="standardContextual"/>
        </w:rPr>
      </w:pPr>
    </w:p>
    <w:p w14:paraId="56D48020" w14:textId="0CFAFAE1" w:rsidR="00670F95" w:rsidRPr="0010148B" w:rsidRDefault="00D122B9" w:rsidP="00334EC6">
      <w:pPr>
        <w:spacing w:after="0" w:line="480" w:lineRule="auto"/>
        <w:contextualSpacing/>
        <w:jc w:val="both"/>
        <w:rPr>
          <w:rFonts w:ascii="Times New Roman" w:eastAsia="Calibri" w:hAnsi="Times New Roman" w:cs="Times New Roman"/>
          <w:kern w:val="2"/>
          <w:sz w:val="24"/>
          <w:szCs w:val="24"/>
          <w:lang w:val="en-US"/>
          <w14:ligatures w14:val="standardContextual"/>
        </w:rPr>
      </w:pPr>
      <w:r w:rsidRPr="0010148B">
        <w:rPr>
          <w:rFonts w:ascii="Times New Roman" w:eastAsia="Calibri" w:hAnsi="Times New Roman" w:cs="Times New Roman"/>
          <w:kern w:val="2"/>
          <w:sz w:val="24"/>
          <w:szCs w:val="24"/>
          <w:lang w:val="en-US"/>
          <w14:ligatures w14:val="standardContextual"/>
        </w:rPr>
        <w:t>The average annual temperature trend for each site shows a general increasing trend (</w:t>
      </w:r>
      <w:r w:rsidRPr="00334EC6">
        <w:rPr>
          <w:rFonts w:ascii="Times New Roman" w:eastAsia="Calibri" w:hAnsi="Times New Roman" w:cs="Times New Roman"/>
          <w:color w:val="FF0000"/>
          <w:kern w:val="2"/>
          <w:sz w:val="24"/>
          <w:szCs w:val="24"/>
          <w:lang w:val="en-US"/>
          <w14:ligatures w14:val="standardContextual"/>
        </w:rPr>
        <w:t>Fig. 1C</w:t>
      </w:r>
      <w:r w:rsidRPr="0010148B">
        <w:rPr>
          <w:rFonts w:ascii="Times New Roman" w:eastAsia="Calibri" w:hAnsi="Times New Roman" w:cs="Times New Roman"/>
          <w:kern w:val="2"/>
          <w:sz w:val="24"/>
          <w:szCs w:val="24"/>
          <w:lang w:val="en-US"/>
          <w14:ligatures w14:val="standardContextual"/>
        </w:rPr>
        <w:t>), as do the temperatures of the combined months (June–September</w:t>
      </w:r>
      <w:del w:id="149" w:author="Alberto Arzac" w:date="2025-02-13T14:46:00Z">
        <w:r w:rsidRPr="0010148B" w:rsidDel="00267A12">
          <w:rPr>
            <w:rFonts w:ascii="Times New Roman" w:eastAsia="Calibri" w:hAnsi="Times New Roman" w:cs="Times New Roman"/>
            <w:kern w:val="2"/>
            <w:sz w:val="24"/>
            <w:szCs w:val="24"/>
            <w:lang w:val="en-US"/>
            <w14:ligatures w14:val="standardContextual"/>
          </w:rPr>
          <w:delText>) (</w:delText>
        </w:r>
      </w:del>
      <w:ins w:id="150" w:author="Alberto Arzac" w:date="2025-02-13T14:46:00Z">
        <w:r w:rsidR="00267A12">
          <w:rPr>
            <w:rFonts w:ascii="Times New Roman" w:eastAsia="Calibri" w:hAnsi="Times New Roman" w:cs="Times New Roman"/>
            <w:kern w:val="2"/>
            <w:sz w:val="24"/>
            <w:szCs w:val="24"/>
            <w:lang w:val="en-US"/>
            <w14:ligatures w14:val="standardContextual"/>
          </w:rPr>
          <w:t xml:space="preserve">; </w:t>
        </w:r>
      </w:ins>
      <w:r w:rsidRPr="00334EC6">
        <w:rPr>
          <w:rFonts w:ascii="Times New Roman" w:eastAsia="Calibri" w:hAnsi="Times New Roman" w:cs="Times New Roman"/>
          <w:color w:val="FF0000"/>
          <w:kern w:val="2"/>
          <w:sz w:val="24"/>
          <w:szCs w:val="24"/>
          <w:lang w:val="en-US"/>
          <w14:ligatures w14:val="standardContextual"/>
        </w:rPr>
        <w:t>Fig. 1D</w:t>
      </w:r>
      <w:r w:rsidRPr="0010148B">
        <w:rPr>
          <w:rFonts w:ascii="Times New Roman" w:eastAsia="Calibri" w:hAnsi="Times New Roman" w:cs="Times New Roman"/>
          <w:kern w:val="2"/>
          <w:sz w:val="24"/>
          <w:szCs w:val="24"/>
          <w:lang w:val="en-US"/>
          <w14:ligatures w14:val="standardContextual"/>
        </w:rPr>
        <w:t xml:space="preserve">). </w:t>
      </w:r>
      <w:r w:rsidR="00670F95" w:rsidRPr="0010148B">
        <w:rPr>
          <w:rFonts w:ascii="Times New Roman" w:eastAsia="Calibri" w:hAnsi="Times New Roman" w:cs="Times New Roman"/>
          <w:kern w:val="2"/>
          <w:sz w:val="24"/>
          <w:szCs w:val="24"/>
          <w:lang w:val="en-US"/>
          <w14:ligatures w14:val="standardContextual"/>
        </w:rPr>
        <w:t>Average number of days per year with temperatures equal to or above 5 °C for the study period 1966–2021</w:t>
      </w:r>
      <w:r w:rsidR="00D62A63" w:rsidRPr="0010148B">
        <w:rPr>
          <w:rFonts w:ascii="Times New Roman" w:eastAsia="Calibri" w:hAnsi="Times New Roman" w:cs="Times New Roman"/>
          <w:kern w:val="2"/>
          <w:sz w:val="24"/>
          <w:szCs w:val="24"/>
          <w:lang w:val="en-US"/>
          <w14:ligatures w14:val="standardContextual"/>
        </w:rPr>
        <w:t xml:space="preserve"> </w:t>
      </w:r>
      <w:r w:rsidR="00670F95" w:rsidRPr="0010148B">
        <w:rPr>
          <w:rFonts w:ascii="Times New Roman" w:eastAsia="Calibri" w:hAnsi="Times New Roman" w:cs="Times New Roman"/>
          <w:kern w:val="2"/>
          <w:sz w:val="24"/>
          <w:szCs w:val="24"/>
          <w:lang w:val="en-US"/>
          <w14:ligatures w14:val="standardContextual"/>
        </w:rPr>
        <w:t xml:space="preserve">was </w:t>
      </w:r>
      <w:r w:rsidR="00C52D97" w:rsidRPr="0010148B">
        <w:rPr>
          <w:rFonts w:ascii="Times New Roman" w:eastAsia="Calibri" w:hAnsi="Times New Roman" w:cs="Times New Roman"/>
          <w:kern w:val="2"/>
          <w:sz w:val="24"/>
          <w:szCs w:val="24"/>
          <w:lang w:val="en-US"/>
          <w14:ligatures w14:val="standardContextual"/>
        </w:rPr>
        <w:t>133</w:t>
      </w:r>
      <w:r w:rsidR="00670F95" w:rsidRPr="0010148B">
        <w:rPr>
          <w:rFonts w:ascii="Times New Roman" w:eastAsia="Calibri" w:hAnsi="Times New Roman" w:cs="Times New Roman"/>
          <w:kern w:val="2"/>
          <w:sz w:val="24"/>
          <w:szCs w:val="24"/>
          <w:lang w:val="en-US"/>
          <w14:ligatures w14:val="standardContextual"/>
        </w:rPr>
        <w:t xml:space="preserve"> days and </w:t>
      </w:r>
      <w:r w:rsidR="00C52D97" w:rsidRPr="0010148B">
        <w:rPr>
          <w:rFonts w:ascii="Times New Roman" w:eastAsia="Calibri" w:hAnsi="Times New Roman" w:cs="Times New Roman"/>
          <w:kern w:val="2"/>
          <w:sz w:val="24"/>
          <w:szCs w:val="24"/>
          <w:lang w:val="en-US"/>
          <w14:ligatures w14:val="standardContextual"/>
        </w:rPr>
        <w:t>70</w:t>
      </w:r>
      <w:r w:rsidR="00670F95" w:rsidRPr="0010148B">
        <w:rPr>
          <w:rFonts w:ascii="Times New Roman" w:eastAsia="Calibri" w:hAnsi="Times New Roman" w:cs="Times New Roman"/>
          <w:kern w:val="2"/>
          <w:sz w:val="24"/>
          <w:szCs w:val="24"/>
          <w:lang w:val="en-US"/>
          <w14:ligatures w14:val="standardContextual"/>
        </w:rPr>
        <w:t xml:space="preserve"> days for the </w:t>
      </w:r>
      <w:r w:rsidR="00C52D97" w:rsidRPr="00334EC6">
        <w:rPr>
          <w:rFonts w:ascii="Times New Roman" w:eastAsia="Calibri" w:hAnsi="Times New Roman" w:cs="Times New Roman"/>
          <w:b/>
          <w:bCs/>
          <w:kern w:val="2"/>
          <w:sz w:val="24"/>
          <w:szCs w:val="24"/>
          <w:lang w:val="en-US"/>
          <w14:ligatures w14:val="standardContextual"/>
        </w:rPr>
        <w:t>APA</w:t>
      </w:r>
      <w:r w:rsidR="00670F95" w:rsidRPr="0010148B">
        <w:rPr>
          <w:rFonts w:ascii="Times New Roman" w:eastAsia="Calibri" w:hAnsi="Times New Roman" w:cs="Times New Roman"/>
          <w:kern w:val="2"/>
          <w:sz w:val="24"/>
          <w:szCs w:val="24"/>
          <w:lang w:val="en-US"/>
          <w14:ligatures w14:val="standardContextual"/>
        </w:rPr>
        <w:t xml:space="preserve"> and </w:t>
      </w:r>
      <w:r w:rsidR="00C52D97" w:rsidRPr="00334EC6">
        <w:rPr>
          <w:rFonts w:ascii="Times New Roman" w:eastAsia="Calibri" w:hAnsi="Times New Roman" w:cs="Times New Roman"/>
          <w:b/>
          <w:bCs/>
          <w:kern w:val="2"/>
          <w:sz w:val="24"/>
          <w:szCs w:val="24"/>
          <w:lang w:val="en-US"/>
          <w14:ligatures w14:val="standardContextual"/>
        </w:rPr>
        <w:t>CHO</w:t>
      </w:r>
      <w:r w:rsidR="00670F95" w:rsidRPr="0010148B">
        <w:rPr>
          <w:rFonts w:ascii="Times New Roman" w:eastAsia="Calibri" w:hAnsi="Times New Roman" w:cs="Times New Roman"/>
          <w:kern w:val="2"/>
          <w:sz w:val="24"/>
          <w:szCs w:val="24"/>
          <w:lang w:val="en-US"/>
          <w14:ligatures w14:val="standardContextual"/>
        </w:rPr>
        <w:t xml:space="preserve"> sections, respectively</w:t>
      </w:r>
      <w:r w:rsidR="00D9533E" w:rsidRPr="0010148B">
        <w:rPr>
          <w:rFonts w:ascii="Times New Roman" w:eastAsia="Calibri" w:hAnsi="Times New Roman" w:cs="Times New Roman"/>
          <w:kern w:val="2"/>
          <w:sz w:val="24"/>
          <w:szCs w:val="24"/>
          <w:lang w:val="en-US"/>
          <w14:ligatures w14:val="standardContextual"/>
        </w:rPr>
        <w:t xml:space="preserve"> (</w:t>
      </w:r>
      <w:r w:rsidR="00D9533E" w:rsidRPr="00334EC6">
        <w:rPr>
          <w:rFonts w:ascii="Times New Roman" w:eastAsia="Calibri" w:hAnsi="Times New Roman" w:cs="Times New Roman"/>
          <w:color w:val="FF0000"/>
          <w:kern w:val="2"/>
          <w:sz w:val="24"/>
          <w:szCs w:val="24"/>
          <w:lang w:val="en-US"/>
          <w14:ligatures w14:val="standardContextual"/>
        </w:rPr>
        <w:t>Table 1</w:t>
      </w:r>
      <w:r w:rsidR="00D9533E" w:rsidRPr="0010148B">
        <w:rPr>
          <w:rFonts w:ascii="Times New Roman" w:eastAsia="Calibri" w:hAnsi="Times New Roman" w:cs="Times New Roman"/>
          <w:kern w:val="2"/>
          <w:sz w:val="24"/>
          <w:szCs w:val="24"/>
          <w:lang w:val="en-US"/>
          <w14:ligatures w14:val="standardContextual"/>
        </w:rPr>
        <w:t>)</w:t>
      </w:r>
      <w:r w:rsidR="00670F95" w:rsidRPr="0010148B">
        <w:rPr>
          <w:rFonts w:ascii="Times New Roman" w:eastAsia="Calibri" w:hAnsi="Times New Roman" w:cs="Times New Roman"/>
          <w:kern w:val="2"/>
          <w:sz w:val="24"/>
          <w:szCs w:val="24"/>
          <w:lang w:val="en-US"/>
          <w14:ligatures w14:val="standardContextual"/>
        </w:rPr>
        <w:t xml:space="preserve">. </w:t>
      </w:r>
      <w:r w:rsidR="00D9533E" w:rsidRPr="0010148B">
        <w:rPr>
          <w:rFonts w:ascii="Times New Roman" w:eastAsia="Calibri" w:hAnsi="Times New Roman" w:cs="Times New Roman"/>
          <w:kern w:val="2"/>
          <w:sz w:val="24"/>
          <w:szCs w:val="24"/>
          <w:lang w:val="en-US"/>
          <w14:ligatures w14:val="standardContextual"/>
        </w:rPr>
        <w:t xml:space="preserve">In addition, there is an increase in the number of days with temperatures equal to or above 5 °C at a variable rate from 44 to 52 days per decade at </w:t>
      </w:r>
      <w:r w:rsidR="00D9533E" w:rsidRPr="00334EC6">
        <w:rPr>
          <w:rFonts w:ascii="Times New Roman" w:eastAsia="Calibri" w:hAnsi="Times New Roman" w:cs="Times New Roman"/>
          <w:i/>
          <w:iCs/>
          <w:kern w:val="2"/>
          <w:sz w:val="24"/>
          <w:szCs w:val="24"/>
          <w:lang w:val="en-US"/>
          <w14:ligatures w14:val="standardContextual"/>
        </w:rPr>
        <w:t>P</w:t>
      </w:r>
      <w:r w:rsidR="00D9533E" w:rsidRPr="0010148B">
        <w:rPr>
          <w:rFonts w:ascii="Times New Roman" w:eastAsia="Calibri" w:hAnsi="Times New Roman" w:cs="Times New Roman"/>
          <w:kern w:val="2"/>
          <w:sz w:val="24"/>
          <w:szCs w:val="24"/>
          <w:lang w:val="en-US"/>
          <w14:ligatures w14:val="standardContextual"/>
        </w:rPr>
        <w:t xml:space="preserve"> &lt; 0.01 for the more western and central sites, and 29 days per decade for </w:t>
      </w:r>
      <w:del w:id="151" w:author="Alberto Arzac" w:date="2025-02-13T14:47:00Z">
        <w:r w:rsidR="00D9533E" w:rsidRPr="0010148B" w:rsidDel="00267A12">
          <w:rPr>
            <w:rFonts w:ascii="Times New Roman" w:eastAsia="Calibri" w:hAnsi="Times New Roman" w:cs="Times New Roman"/>
            <w:kern w:val="2"/>
            <w:sz w:val="24"/>
            <w:szCs w:val="24"/>
            <w:lang w:val="en-US"/>
            <w14:ligatures w14:val="standardContextual"/>
          </w:rPr>
          <w:delText xml:space="preserve">Chokurdakh </w:delText>
        </w:r>
      </w:del>
      <w:ins w:id="152" w:author="Alberto Arzac" w:date="2025-02-13T14:47:00Z">
        <w:r w:rsidR="00267A12" w:rsidRPr="00334EC6">
          <w:rPr>
            <w:rFonts w:ascii="Times New Roman" w:eastAsia="Calibri" w:hAnsi="Times New Roman" w:cs="Times New Roman"/>
            <w:b/>
            <w:bCs/>
            <w:kern w:val="2"/>
            <w:sz w:val="24"/>
            <w:szCs w:val="24"/>
            <w:lang w:val="en-US"/>
            <w14:ligatures w14:val="standardContextual"/>
          </w:rPr>
          <w:t>CHO</w:t>
        </w:r>
        <w:r w:rsidR="00267A12" w:rsidRPr="0010148B">
          <w:rPr>
            <w:rFonts w:ascii="Times New Roman" w:eastAsia="Calibri" w:hAnsi="Times New Roman" w:cs="Times New Roman"/>
            <w:kern w:val="2"/>
            <w:sz w:val="24"/>
            <w:szCs w:val="24"/>
            <w:lang w:val="en-US"/>
            <w14:ligatures w14:val="standardContextual"/>
          </w:rPr>
          <w:t xml:space="preserve"> </w:t>
        </w:r>
      </w:ins>
      <w:r w:rsidR="00D9533E" w:rsidRPr="0010148B">
        <w:rPr>
          <w:rFonts w:ascii="Times New Roman" w:eastAsia="Calibri" w:hAnsi="Times New Roman" w:cs="Times New Roman"/>
          <w:kern w:val="2"/>
          <w:sz w:val="24"/>
          <w:szCs w:val="24"/>
          <w:lang w:val="en-US"/>
          <w14:ligatures w14:val="standardContextual"/>
        </w:rPr>
        <w:t xml:space="preserve">and 11 days for </w:t>
      </w:r>
      <w:del w:id="153" w:author="Alberto Arzac" w:date="2025-02-13T14:47:00Z">
        <w:r w:rsidR="00D9533E" w:rsidRPr="0010148B" w:rsidDel="00267A12">
          <w:rPr>
            <w:rFonts w:ascii="Times New Roman" w:eastAsia="Calibri" w:hAnsi="Times New Roman" w:cs="Times New Roman"/>
            <w:kern w:val="2"/>
            <w:sz w:val="24"/>
            <w:szCs w:val="24"/>
            <w:lang w:val="en-US"/>
            <w14:ligatures w14:val="standardContextual"/>
          </w:rPr>
          <w:delText xml:space="preserve">Bilibino </w:delText>
        </w:r>
      </w:del>
      <w:ins w:id="154" w:author="Alberto Arzac" w:date="2025-02-13T14:47:00Z">
        <w:r w:rsidR="00267A12" w:rsidRPr="00334EC6">
          <w:rPr>
            <w:rFonts w:ascii="Times New Roman" w:eastAsia="Calibri" w:hAnsi="Times New Roman" w:cs="Times New Roman"/>
            <w:b/>
            <w:bCs/>
            <w:kern w:val="2"/>
            <w:sz w:val="24"/>
            <w:szCs w:val="24"/>
            <w:lang w:val="en-US"/>
            <w14:ligatures w14:val="standardContextual"/>
          </w:rPr>
          <w:t>BIL</w:t>
        </w:r>
        <w:r w:rsidR="00267A12" w:rsidRPr="0010148B">
          <w:rPr>
            <w:rFonts w:ascii="Times New Roman" w:eastAsia="Calibri" w:hAnsi="Times New Roman" w:cs="Times New Roman"/>
            <w:kern w:val="2"/>
            <w:sz w:val="24"/>
            <w:szCs w:val="24"/>
            <w:lang w:val="en-US"/>
            <w14:ligatures w14:val="standardContextual"/>
          </w:rPr>
          <w:t xml:space="preserve"> </w:t>
        </w:r>
      </w:ins>
      <w:r w:rsidR="00D9533E" w:rsidRPr="0010148B">
        <w:rPr>
          <w:rFonts w:ascii="Times New Roman" w:eastAsia="Calibri" w:hAnsi="Times New Roman" w:cs="Times New Roman"/>
          <w:kern w:val="2"/>
          <w:sz w:val="24"/>
          <w:szCs w:val="24"/>
          <w:lang w:val="en-US"/>
          <w14:ligatures w14:val="standardContextual"/>
        </w:rPr>
        <w:t xml:space="preserve">(P &lt; 0.01) </w:t>
      </w:r>
      <w:bookmarkStart w:id="155" w:name="_Hlk189051096"/>
      <w:r w:rsidR="00D9533E" w:rsidRPr="0010148B">
        <w:rPr>
          <w:rFonts w:ascii="Times New Roman" w:eastAsia="Calibri" w:hAnsi="Times New Roman" w:cs="Times New Roman"/>
          <w:kern w:val="2"/>
          <w:sz w:val="24"/>
          <w:szCs w:val="24"/>
          <w:lang w:val="en-US"/>
          <w14:ligatures w14:val="standardContextual"/>
        </w:rPr>
        <w:t>(</w:t>
      </w:r>
      <w:bookmarkStart w:id="156" w:name="_Hlk189051364"/>
      <w:r w:rsidR="00D9533E" w:rsidRPr="0010148B">
        <w:rPr>
          <w:rFonts w:ascii="Times New Roman" w:eastAsia="Calibri" w:hAnsi="Times New Roman" w:cs="Times New Roman"/>
          <w:kern w:val="2"/>
          <w:sz w:val="24"/>
          <w:szCs w:val="24"/>
          <w:lang w:val="en-US"/>
          <w14:ligatures w14:val="standardContextual"/>
        </w:rPr>
        <w:t>Supplement,</w:t>
      </w:r>
      <w:bookmarkEnd w:id="156"/>
      <w:r w:rsidR="00D9533E" w:rsidRPr="0010148B">
        <w:rPr>
          <w:rFonts w:ascii="Times New Roman" w:eastAsia="Calibri" w:hAnsi="Times New Roman" w:cs="Times New Roman"/>
          <w:kern w:val="2"/>
          <w:sz w:val="24"/>
          <w:szCs w:val="24"/>
          <w:lang w:val="en-US"/>
          <w14:ligatures w14:val="standardContextual"/>
        </w:rPr>
        <w:t xml:space="preserve"> </w:t>
      </w:r>
      <w:bookmarkStart w:id="157" w:name="_Hlk189050832"/>
      <w:r w:rsidR="00D9533E" w:rsidRPr="00334EC6">
        <w:rPr>
          <w:rFonts w:ascii="Times New Roman" w:eastAsia="Calibri" w:hAnsi="Times New Roman" w:cs="Times New Roman"/>
          <w:color w:val="FF0000"/>
          <w:kern w:val="2"/>
          <w:sz w:val="24"/>
          <w:szCs w:val="24"/>
          <w:lang w:val="en-US"/>
          <w14:ligatures w14:val="standardContextual"/>
        </w:rPr>
        <w:t>Fig. 1A</w:t>
      </w:r>
      <w:bookmarkEnd w:id="157"/>
      <w:r w:rsidR="00D9533E" w:rsidRPr="0010148B">
        <w:rPr>
          <w:rFonts w:ascii="Times New Roman" w:eastAsia="Calibri" w:hAnsi="Times New Roman" w:cs="Times New Roman"/>
          <w:kern w:val="2"/>
          <w:sz w:val="24"/>
          <w:szCs w:val="24"/>
          <w:lang w:val="en-US"/>
          <w14:ligatures w14:val="standardContextual"/>
        </w:rPr>
        <w:t>).</w:t>
      </w:r>
      <w:r w:rsidR="00670F95" w:rsidRPr="0010148B">
        <w:rPr>
          <w:rFonts w:ascii="Times New Roman" w:eastAsia="Calibri" w:hAnsi="Times New Roman" w:cs="Times New Roman"/>
          <w:kern w:val="2"/>
          <w:sz w:val="24"/>
          <w:szCs w:val="24"/>
          <w:lang w:val="en-US"/>
          <w14:ligatures w14:val="standardContextual"/>
        </w:rPr>
        <w:t xml:space="preserve"> </w:t>
      </w:r>
      <w:bookmarkEnd w:id="155"/>
    </w:p>
    <w:p w14:paraId="1DFB48D9" w14:textId="77777777" w:rsidR="00640E90" w:rsidRDefault="00640E90" w:rsidP="00640E90">
      <w:pPr>
        <w:spacing w:after="0" w:line="480" w:lineRule="auto"/>
        <w:contextualSpacing/>
        <w:jc w:val="both"/>
        <w:rPr>
          <w:ins w:id="158" w:author="Alberto Arzac" w:date="2025-02-12T13:42:00Z"/>
          <w:rFonts w:ascii="Times New Roman" w:eastAsia="Calibri" w:hAnsi="Times New Roman" w:cs="Times New Roman"/>
          <w:kern w:val="2"/>
          <w:sz w:val="24"/>
          <w:szCs w:val="24"/>
          <w:lang w:val="en-US"/>
          <w14:ligatures w14:val="standardContextual"/>
        </w:rPr>
      </w:pPr>
    </w:p>
    <w:p w14:paraId="26815B5F" w14:textId="61AE426E" w:rsidR="00D75257" w:rsidRPr="0010148B" w:rsidRDefault="008460F8" w:rsidP="00334EC6">
      <w:pPr>
        <w:spacing w:after="0" w:line="480" w:lineRule="auto"/>
        <w:contextualSpacing/>
        <w:jc w:val="both"/>
        <w:rPr>
          <w:rFonts w:ascii="Times New Roman" w:eastAsia="Calibri" w:hAnsi="Times New Roman" w:cs="Times New Roman"/>
          <w:kern w:val="2"/>
          <w:sz w:val="24"/>
          <w:szCs w:val="24"/>
          <w:lang w:val="en-US"/>
          <w14:ligatures w14:val="standardContextual"/>
        </w:rPr>
      </w:pPr>
      <w:r w:rsidRPr="0010148B">
        <w:rPr>
          <w:rFonts w:ascii="Times New Roman" w:eastAsia="Calibri" w:hAnsi="Times New Roman" w:cs="Times New Roman"/>
          <w:kern w:val="2"/>
          <w:sz w:val="24"/>
          <w:szCs w:val="24"/>
          <w:lang w:val="en-US"/>
          <w14:ligatures w14:val="standardContextual"/>
        </w:rPr>
        <w:lastRenderedPageBreak/>
        <w:t>At</w:t>
      </w:r>
      <w:r w:rsidR="00F22DB8" w:rsidRPr="0010148B">
        <w:rPr>
          <w:rFonts w:ascii="Times New Roman" w:eastAsia="Calibri" w:hAnsi="Times New Roman" w:cs="Times New Roman"/>
          <w:kern w:val="2"/>
          <w:sz w:val="24"/>
          <w:szCs w:val="24"/>
          <w:lang w:val="en-US"/>
          <w14:ligatures w14:val="standardContextual"/>
        </w:rPr>
        <w:t xml:space="preserve"> each site, a minimum of 20 trees were sampled at breast height </w:t>
      </w:r>
      <w:del w:id="159" w:author="Alberto Arzac" w:date="2025-02-13T14:50:00Z">
        <w:r w:rsidR="00F22DB8" w:rsidRPr="0010148B" w:rsidDel="00267A12">
          <w:rPr>
            <w:rFonts w:ascii="Times New Roman" w:eastAsia="Calibri" w:hAnsi="Times New Roman" w:cs="Times New Roman"/>
            <w:kern w:val="2"/>
            <w:sz w:val="24"/>
            <w:szCs w:val="24"/>
            <w:lang w:val="en-US"/>
            <w14:ligatures w14:val="standardContextual"/>
          </w:rPr>
          <w:delText xml:space="preserve">(1.3 m) </w:delText>
        </w:r>
      </w:del>
      <w:r w:rsidR="00F22DB8" w:rsidRPr="0010148B">
        <w:rPr>
          <w:rFonts w:ascii="Times New Roman" w:eastAsia="Calibri" w:hAnsi="Times New Roman" w:cs="Times New Roman"/>
          <w:kern w:val="2"/>
          <w:sz w:val="24"/>
          <w:szCs w:val="24"/>
          <w:lang w:val="en-US"/>
          <w14:ligatures w14:val="standardContextual"/>
        </w:rPr>
        <w:t xml:space="preserve">with a 5-mm increment borer powered by </w:t>
      </w:r>
      <w:r w:rsidR="005903B0" w:rsidRPr="0010148B">
        <w:rPr>
          <w:rFonts w:ascii="Times New Roman" w:eastAsia="Calibri" w:hAnsi="Times New Roman" w:cs="Times New Roman"/>
          <w:kern w:val="2"/>
          <w:sz w:val="24"/>
          <w:szCs w:val="24"/>
          <w:lang w:val="en-US"/>
          <w14:ligatures w14:val="standardContextual"/>
        </w:rPr>
        <w:t>an</w:t>
      </w:r>
      <w:r w:rsidR="00F22DB8" w:rsidRPr="0010148B">
        <w:rPr>
          <w:rFonts w:ascii="Times New Roman" w:eastAsia="Calibri" w:hAnsi="Times New Roman" w:cs="Times New Roman"/>
          <w:kern w:val="2"/>
          <w:sz w:val="24"/>
          <w:szCs w:val="24"/>
          <w:lang w:val="en-US"/>
          <w14:ligatures w14:val="standardContextual"/>
        </w:rPr>
        <w:t xml:space="preserve"> electric drill. Tree height and diameter at breast height (dbh) were recorded for the sampled trees</w:t>
      </w:r>
      <w:r w:rsidR="00D75257" w:rsidRPr="0010148B">
        <w:rPr>
          <w:rFonts w:ascii="Times New Roman" w:eastAsia="Calibri" w:hAnsi="Times New Roman" w:cs="Times New Roman"/>
          <w:kern w:val="2"/>
          <w:sz w:val="24"/>
          <w:szCs w:val="24"/>
          <w:lang w:val="en-US"/>
          <w14:ligatures w14:val="standardContextual"/>
        </w:rPr>
        <w:t xml:space="preserve"> (</w:t>
      </w:r>
      <w:r w:rsidR="00715D06" w:rsidRPr="0010148B">
        <w:rPr>
          <w:rFonts w:ascii="Times New Roman" w:eastAsia="Calibri" w:hAnsi="Times New Roman" w:cs="Times New Roman"/>
          <w:kern w:val="2"/>
          <w:sz w:val="24"/>
          <w:szCs w:val="24"/>
          <w:lang w:val="en-US"/>
          <w14:ligatures w14:val="standardContextual"/>
        </w:rPr>
        <w:t xml:space="preserve">Supplement, </w:t>
      </w:r>
      <w:r w:rsidR="00D75257" w:rsidRPr="0010148B">
        <w:rPr>
          <w:rFonts w:ascii="Times New Roman" w:eastAsia="Calibri" w:hAnsi="Times New Roman" w:cs="Times New Roman"/>
          <w:kern w:val="2"/>
          <w:sz w:val="24"/>
          <w:szCs w:val="24"/>
          <w:lang w:val="en-US"/>
          <w14:ligatures w14:val="standardContextual"/>
        </w:rPr>
        <w:t>Table</w:t>
      </w:r>
      <w:r w:rsidR="00715D06" w:rsidRPr="0010148B">
        <w:rPr>
          <w:rFonts w:ascii="Times New Roman" w:eastAsia="Calibri" w:hAnsi="Times New Roman" w:cs="Times New Roman"/>
          <w:kern w:val="2"/>
          <w:sz w:val="24"/>
          <w:szCs w:val="24"/>
          <w:lang w:val="en-US"/>
          <w14:ligatures w14:val="standardContextual"/>
        </w:rPr>
        <w:t>1</w:t>
      </w:r>
      <w:r w:rsidR="00D75257" w:rsidRPr="0010148B">
        <w:rPr>
          <w:rFonts w:ascii="Times New Roman" w:eastAsia="Calibri" w:hAnsi="Times New Roman" w:cs="Times New Roman"/>
          <w:kern w:val="2"/>
          <w:sz w:val="24"/>
          <w:szCs w:val="24"/>
          <w:lang w:val="en-US"/>
          <w14:ligatures w14:val="standardContextual"/>
        </w:rPr>
        <w:t>)</w:t>
      </w:r>
      <w:r w:rsidR="00F22DB8" w:rsidRPr="0010148B">
        <w:rPr>
          <w:rFonts w:ascii="Times New Roman" w:eastAsia="Calibri" w:hAnsi="Times New Roman" w:cs="Times New Roman"/>
          <w:kern w:val="2"/>
          <w:sz w:val="24"/>
          <w:szCs w:val="24"/>
          <w:lang w:val="en-US"/>
          <w14:ligatures w14:val="standardContextual"/>
        </w:rPr>
        <w:t xml:space="preserve">. </w:t>
      </w:r>
    </w:p>
    <w:p w14:paraId="70A06E0E" w14:textId="77777777" w:rsidR="00640E90" w:rsidRDefault="00640E90" w:rsidP="00640E90">
      <w:pPr>
        <w:spacing w:after="0" w:line="480" w:lineRule="auto"/>
        <w:contextualSpacing/>
        <w:jc w:val="both"/>
        <w:rPr>
          <w:ins w:id="160" w:author="Alberto Arzac" w:date="2025-02-12T13:42:00Z"/>
          <w:rFonts w:ascii="Times New Roman" w:eastAsia="Calibri" w:hAnsi="Times New Roman" w:cs="Times New Roman"/>
          <w:kern w:val="2"/>
          <w:sz w:val="24"/>
          <w:szCs w:val="24"/>
          <w:lang w:val="en-US"/>
          <w14:ligatures w14:val="standardContextual"/>
        </w:rPr>
      </w:pPr>
    </w:p>
    <w:p w14:paraId="47E2EE28" w14:textId="33385CB6" w:rsidR="002C4D3B" w:rsidRDefault="002C4D3B" w:rsidP="00334EC6">
      <w:pPr>
        <w:spacing w:after="0" w:line="480" w:lineRule="auto"/>
        <w:contextualSpacing/>
        <w:jc w:val="both"/>
        <w:rPr>
          <w:ins w:id="161" w:author="Кристина" w:date="2025-03-10T11:23:00Z"/>
          <w:rFonts w:ascii="Times New Roman" w:eastAsia="Calibri" w:hAnsi="Times New Roman" w:cs="Times New Roman"/>
          <w:kern w:val="2"/>
          <w:sz w:val="24"/>
          <w:szCs w:val="24"/>
          <w:lang w:val="en-US"/>
          <w14:ligatures w14:val="standardContextual"/>
        </w:rPr>
      </w:pPr>
      <w:r w:rsidRPr="0010148B">
        <w:rPr>
          <w:rFonts w:ascii="Times New Roman" w:eastAsia="Calibri" w:hAnsi="Times New Roman" w:cs="Times New Roman"/>
          <w:kern w:val="2"/>
          <w:sz w:val="24"/>
          <w:szCs w:val="24"/>
          <w:lang w:val="en-US"/>
          <w14:ligatures w14:val="standardContextual"/>
        </w:rPr>
        <w:t xml:space="preserve">Since the study areas are located in the Arctic Circle, the soil conditions of each area are affected by permafrost. The depth of seasonal soil thawing (active layer) is greatest in the western regions (FIN, APA), where permafrost is either absent or has an insular character. It can reach 1–2 m. The soils in these areas are podzolic and peat-podzolic, with a fairly high organic content, which contributes to better moisture capacity. In </w:t>
      </w:r>
      <w:commentRangeStart w:id="162"/>
      <w:del w:id="163" w:author="Alberto Arzac" w:date="2025-02-13T14:51:00Z">
        <w:r w:rsidRPr="0010148B" w:rsidDel="00267A12">
          <w:rPr>
            <w:rFonts w:ascii="Times New Roman" w:eastAsia="Calibri" w:hAnsi="Times New Roman" w:cs="Times New Roman"/>
            <w:kern w:val="2"/>
            <w:sz w:val="24"/>
            <w:szCs w:val="24"/>
            <w:lang w:val="en-US"/>
            <w14:ligatures w14:val="standardContextual"/>
          </w:rPr>
          <w:delText xml:space="preserve">the Polar Urals </w:delText>
        </w:r>
        <w:commentRangeEnd w:id="162"/>
        <w:r w:rsidR="00267A12" w:rsidDel="00267A12">
          <w:rPr>
            <w:rStyle w:val="a4"/>
          </w:rPr>
          <w:commentReference w:id="162"/>
        </w:r>
        <w:r w:rsidRPr="0010148B" w:rsidDel="00267A12">
          <w:rPr>
            <w:rFonts w:ascii="Times New Roman" w:eastAsia="Calibri" w:hAnsi="Times New Roman" w:cs="Times New Roman"/>
            <w:kern w:val="2"/>
            <w:sz w:val="24"/>
            <w:szCs w:val="24"/>
            <w:lang w:val="en-US"/>
            <w14:ligatures w14:val="standardContextual"/>
          </w:rPr>
          <w:delText>(</w:delText>
        </w:r>
      </w:del>
      <w:r w:rsidRPr="00334EC6">
        <w:rPr>
          <w:rFonts w:ascii="Times New Roman" w:eastAsia="Calibri" w:hAnsi="Times New Roman" w:cs="Times New Roman"/>
          <w:b/>
          <w:bCs/>
          <w:kern w:val="2"/>
          <w:sz w:val="24"/>
          <w:szCs w:val="24"/>
          <w:lang w:val="en-US"/>
          <w14:ligatures w14:val="standardContextual"/>
        </w:rPr>
        <w:t>PUR</w:t>
      </w:r>
      <w:del w:id="164" w:author="Alberto Arzac" w:date="2025-02-13T14:51:00Z">
        <w:r w:rsidRPr="0010148B" w:rsidDel="00267A12">
          <w:rPr>
            <w:rFonts w:ascii="Times New Roman" w:eastAsia="Calibri" w:hAnsi="Times New Roman" w:cs="Times New Roman"/>
            <w:kern w:val="2"/>
            <w:sz w:val="24"/>
            <w:szCs w:val="24"/>
            <w:lang w:val="en-US"/>
            <w14:ligatures w14:val="standardContextual"/>
          </w:rPr>
          <w:delText>)</w:delText>
        </w:r>
      </w:del>
      <w:r w:rsidRPr="0010148B">
        <w:rPr>
          <w:rFonts w:ascii="Times New Roman" w:eastAsia="Calibri" w:hAnsi="Times New Roman" w:cs="Times New Roman"/>
          <w:kern w:val="2"/>
          <w:sz w:val="24"/>
          <w:szCs w:val="24"/>
          <w:lang w:val="en-US"/>
          <w14:ligatures w14:val="standardContextual"/>
        </w:rPr>
        <w:t xml:space="preserve"> and in </w:t>
      </w:r>
      <w:del w:id="165" w:author="Alberto Arzac" w:date="2025-02-13T14:51:00Z">
        <w:r w:rsidRPr="0010148B" w:rsidDel="00267A12">
          <w:rPr>
            <w:rFonts w:ascii="Times New Roman" w:eastAsia="Calibri" w:hAnsi="Times New Roman" w:cs="Times New Roman"/>
            <w:kern w:val="2"/>
            <w:sz w:val="24"/>
            <w:szCs w:val="24"/>
            <w:lang w:val="en-US"/>
            <w14:ligatures w14:val="standardContextual"/>
          </w:rPr>
          <w:delText>Khatanga (</w:delText>
        </w:r>
      </w:del>
      <w:r w:rsidRPr="00334EC6">
        <w:rPr>
          <w:rFonts w:ascii="Times New Roman" w:eastAsia="Calibri" w:hAnsi="Times New Roman" w:cs="Times New Roman"/>
          <w:b/>
          <w:bCs/>
          <w:kern w:val="2"/>
          <w:sz w:val="24"/>
          <w:szCs w:val="24"/>
          <w:lang w:val="en-US"/>
          <w14:ligatures w14:val="standardContextual"/>
        </w:rPr>
        <w:t>KHA</w:t>
      </w:r>
      <w:del w:id="166" w:author="Alberto Arzac" w:date="2025-02-13T14:51:00Z">
        <w:r w:rsidRPr="0010148B" w:rsidDel="00267A12">
          <w:rPr>
            <w:rFonts w:ascii="Times New Roman" w:eastAsia="Calibri" w:hAnsi="Times New Roman" w:cs="Times New Roman"/>
            <w:kern w:val="2"/>
            <w:sz w:val="24"/>
            <w:szCs w:val="24"/>
            <w:lang w:val="en-US"/>
            <w14:ligatures w14:val="standardContextual"/>
          </w:rPr>
          <w:delText>)</w:delText>
        </w:r>
      </w:del>
      <w:r w:rsidRPr="0010148B">
        <w:rPr>
          <w:rFonts w:ascii="Times New Roman" w:eastAsia="Calibri" w:hAnsi="Times New Roman" w:cs="Times New Roman"/>
          <w:kern w:val="2"/>
          <w:sz w:val="24"/>
          <w:szCs w:val="24"/>
          <w:lang w:val="en-US"/>
          <w14:ligatures w14:val="standardContextual"/>
        </w:rPr>
        <w:t xml:space="preserve">, there is a discontinuous type of permafrost, which is transitional to continuous permafrost, the thickness of the seasonal thawed layer is reduced to 50–100 cm, and the soils are mountain-tundra or tundra-gley. In </w:t>
      </w:r>
      <w:del w:id="167" w:author="Alberto Arzac" w:date="2025-02-13T14:51:00Z">
        <w:r w:rsidRPr="0010148B" w:rsidDel="00267A12">
          <w:rPr>
            <w:rFonts w:ascii="Times New Roman" w:eastAsia="Calibri" w:hAnsi="Times New Roman" w:cs="Times New Roman"/>
            <w:kern w:val="2"/>
            <w:sz w:val="24"/>
            <w:szCs w:val="24"/>
            <w:lang w:val="en-US"/>
            <w14:ligatures w14:val="standardContextual"/>
          </w:rPr>
          <w:delText xml:space="preserve">Chokurdakh </w:delText>
        </w:r>
      </w:del>
      <w:r w:rsidRPr="0010148B">
        <w:rPr>
          <w:rFonts w:ascii="Times New Roman" w:eastAsia="Calibri" w:hAnsi="Times New Roman" w:cs="Times New Roman"/>
          <w:kern w:val="2"/>
          <w:sz w:val="24"/>
          <w:szCs w:val="24"/>
          <w:lang w:val="en-US"/>
          <w14:ligatures w14:val="standardContextual"/>
        </w:rPr>
        <w:t xml:space="preserve">(CHO) and </w:t>
      </w:r>
      <w:del w:id="168" w:author="Alberto Arzac" w:date="2025-02-13T14:51:00Z">
        <w:r w:rsidRPr="0010148B" w:rsidDel="00267A12">
          <w:rPr>
            <w:rFonts w:ascii="Times New Roman" w:eastAsia="Calibri" w:hAnsi="Times New Roman" w:cs="Times New Roman"/>
            <w:kern w:val="2"/>
            <w:sz w:val="24"/>
            <w:szCs w:val="24"/>
            <w:lang w:val="en-US"/>
            <w14:ligatures w14:val="standardContextual"/>
          </w:rPr>
          <w:delText xml:space="preserve">Bilibino </w:delText>
        </w:r>
      </w:del>
      <w:r w:rsidRPr="0010148B">
        <w:rPr>
          <w:rFonts w:ascii="Times New Roman" w:eastAsia="Calibri" w:hAnsi="Times New Roman" w:cs="Times New Roman"/>
          <w:kern w:val="2"/>
          <w:sz w:val="24"/>
          <w:szCs w:val="24"/>
          <w:lang w:val="en-US"/>
          <w14:ligatures w14:val="standardContextual"/>
        </w:rPr>
        <w:t>(BIL), continuous permafrost with a freezing depth of tens of meters is widespread. Here, the active layer is on average 30–60 cm, and the soils (cryozems, tundra-gley) are poor in organic matter and exhibit low microbiological activity. The water regime is largely determined by the speed of snow melting in spring and summer temperatures. In such conditions, soil thawing begins later, but occurs intensively in a short period, which increases the dependence of trees on early summer temperatures.</w:t>
      </w:r>
    </w:p>
    <w:p w14:paraId="144972A2" w14:textId="2467FFAE" w:rsidR="00D30C17" w:rsidRPr="0010148B" w:rsidRDefault="00D30C17" w:rsidP="00334EC6">
      <w:pPr>
        <w:spacing w:after="0" w:line="480" w:lineRule="auto"/>
        <w:contextualSpacing/>
        <w:jc w:val="both"/>
        <w:rPr>
          <w:rFonts w:ascii="Times New Roman" w:eastAsia="Calibri" w:hAnsi="Times New Roman" w:cs="Times New Roman"/>
          <w:kern w:val="2"/>
          <w:sz w:val="24"/>
          <w:szCs w:val="24"/>
          <w:lang w:val="en-US"/>
          <w14:ligatures w14:val="standardContextual"/>
        </w:rPr>
      </w:pPr>
      <w:ins w:id="169" w:author="Кристина" w:date="2025-03-10T11:24:00Z">
        <w:r w:rsidRPr="00D30C17">
          <w:lastRenderedPageBreak/>
          <w:drawing>
            <wp:inline distT="0" distB="0" distL="0" distR="0" wp14:anchorId="6CFB85C4" wp14:editId="43811DE6">
              <wp:extent cx="5940425" cy="4562124"/>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4562124"/>
                      </a:xfrm>
                      <a:prstGeom prst="rect">
                        <a:avLst/>
                      </a:prstGeom>
                      <a:noFill/>
                      <a:ln>
                        <a:noFill/>
                      </a:ln>
                    </pic:spPr>
                  </pic:pic>
                </a:graphicData>
              </a:graphic>
            </wp:inline>
          </w:drawing>
        </w:r>
      </w:ins>
    </w:p>
    <w:p w14:paraId="414AC53E" w14:textId="55CB4C86" w:rsidR="00697562" w:rsidRPr="0010148B" w:rsidDel="00D30C17" w:rsidRDefault="00915F44" w:rsidP="00915F44">
      <w:pPr>
        <w:spacing w:after="0" w:line="480" w:lineRule="auto"/>
        <w:contextualSpacing/>
        <w:rPr>
          <w:del w:id="170" w:author="Кристина" w:date="2025-03-10T11:25:00Z"/>
          <w:rFonts w:ascii="Times New Roman" w:eastAsia="Calibri" w:hAnsi="Times New Roman" w:cs="Times New Roman"/>
          <w:kern w:val="2"/>
          <w:sz w:val="24"/>
          <w:szCs w:val="24"/>
          <w:lang w:val="en-US"/>
          <w14:ligatures w14:val="standardContextual"/>
        </w:rPr>
      </w:pPr>
      <w:del w:id="171" w:author="Кристина" w:date="2025-03-10T11:25:00Z">
        <w:r w:rsidRPr="0010148B" w:rsidDel="00D30C17">
          <w:rPr>
            <w:rFonts w:ascii="Times New Roman" w:eastAsia="Calibri" w:hAnsi="Times New Roman" w:cs="Times New Roman"/>
            <w:kern w:val="2"/>
            <w:sz w:val="24"/>
            <w:szCs w:val="24"/>
            <w:lang w:val="en-US"/>
            <w14:ligatures w14:val="standardContextual"/>
          </w:rPr>
          <w:delText xml:space="preserve">A </w:delText>
        </w:r>
        <w:r w:rsidR="00F00BAF" w:rsidRPr="0010148B" w:rsidDel="00D30C17">
          <w:rPr>
            <w:noProof/>
            <w:sz w:val="24"/>
            <w:szCs w:val="24"/>
            <w:lang w:eastAsia="ru-RU"/>
          </w:rPr>
          <w:drawing>
            <wp:inline distT="0" distB="0" distL="0" distR="0" wp14:anchorId="45CE9EF8" wp14:editId="3FB54905">
              <wp:extent cx="5940425" cy="3006725"/>
              <wp:effectExtent l="0" t="0" r="3175"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006725"/>
                      </a:xfrm>
                      <a:prstGeom prst="rect">
                        <a:avLst/>
                      </a:prstGeom>
                    </pic:spPr>
                  </pic:pic>
                </a:graphicData>
              </a:graphic>
            </wp:inline>
          </w:drawing>
        </w:r>
      </w:del>
    </w:p>
    <w:p w14:paraId="34BDC686" w14:textId="52175871" w:rsidR="00697562" w:rsidRPr="0010148B" w:rsidDel="00D30C17" w:rsidRDefault="00915F44" w:rsidP="00915F44">
      <w:pPr>
        <w:spacing w:after="0" w:line="480" w:lineRule="auto"/>
        <w:contextualSpacing/>
        <w:rPr>
          <w:del w:id="172" w:author="Кристина" w:date="2025-03-10T11:25:00Z"/>
          <w:rFonts w:ascii="Times New Roman" w:eastAsia="Calibri" w:hAnsi="Times New Roman" w:cs="Times New Roman"/>
          <w:kern w:val="2"/>
          <w:sz w:val="24"/>
          <w:szCs w:val="24"/>
          <w:lang w:val="en-US"/>
          <w14:ligatures w14:val="standardContextual"/>
        </w:rPr>
      </w:pPr>
      <w:del w:id="173" w:author="Кристина" w:date="2025-03-10T11:25:00Z">
        <w:r w:rsidRPr="0010148B" w:rsidDel="00D30C17">
          <w:rPr>
            <w:rFonts w:ascii="Times New Roman" w:eastAsia="Calibri" w:hAnsi="Times New Roman" w:cs="Times New Roman"/>
            <w:kern w:val="2"/>
            <w:sz w:val="24"/>
            <w:szCs w:val="24"/>
            <w:lang w:val="en-US"/>
            <w14:ligatures w14:val="standardContextual"/>
          </w:rPr>
          <w:delText>B</w:delText>
        </w:r>
        <w:r w:rsidR="009D2F77" w:rsidRPr="0010148B" w:rsidDel="00D30C17">
          <w:rPr>
            <w:rFonts w:ascii="Times New Roman" w:eastAsia="Calibri" w:hAnsi="Times New Roman" w:cs="Times New Roman"/>
            <w:noProof/>
            <w:kern w:val="2"/>
            <w:sz w:val="24"/>
            <w:szCs w:val="24"/>
            <w:lang w:eastAsia="ru-RU"/>
            <w14:ligatures w14:val="standardContextual"/>
          </w:rPr>
          <w:drawing>
            <wp:inline distT="0" distB="0" distL="0" distR="0" wp14:anchorId="2866009A" wp14:editId="7A2DC1D4">
              <wp:extent cx="857378" cy="720436"/>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06313" cy="761555"/>
                      </a:xfrm>
                      <a:prstGeom prst="rect">
                        <a:avLst/>
                      </a:prstGeom>
                      <a:noFill/>
                      <a:ln>
                        <a:noFill/>
                      </a:ln>
                    </pic:spPr>
                  </pic:pic>
                </a:graphicData>
              </a:graphic>
            </wp:inline>
          </w:drawing>
        </w:r>
        <w:r w:rsidR="009D2F77" w:rsidRPr="0010148B" w:rsidDel="00D30C17">
          <w:rPr>
            <w:rFonts w:ascii="Times New Roman" w:eastAsia="Calibri" w:hAnsi="Times New Roman" w:cs="Times New Roman"/>
            <w:noProof/>
            <w:kern w:val="2"/>
            <w:sz w:val="24"/>
            <w:szCs w:val="24"/>
            <w:lang w:eastAsia="ru-RU"/>
            <w14:ligatures w14:val="standardContextual"/>
          </w:rPr>
          <w:drawing>
            <wp:inline distT="0" distB="0" distL="0" distR="0" wp14:anchorId="74D7B1C7" wp14:editId="77CAB305">
              <wp:extent cx="759125" cy="635897"/>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02281" cy="672048"/>
                      </a:xfrm>
                      <a:prstGeom prst="rect">
                        <a:avLst/>
                      </a:prstGeom>
                      <a:noFill/>
                      <a:ln>
                        <a:noFill/>
                      </a:ln>
                    </pic:spPr>
                  </pic:pic>
                </a:graphicData>
              </a:graphic>
            </wp:inline>
          </w:drawing>
        </w:r>
        <w:r w:rsidR="009D2F77" w:rsidRPr="0010148B" w:rsidDel="00D30C17">
          <w:rPr>
            <w:rFonts w:ascii="Times New Roman" w:eastAsia="Calibri" w:hAnsi="Times New Roman" w:cs="Times New Roman"/>
            <w:noProof/>
            <w:kern w:val="2"/>
            <w:sz w:val="24"/>
            <w:szCs w:val="24"/>
            <w:lang w:eastAsia="ru-RU"/>
            <w14:ligatures w14:val="standardContextual"/>
          </w:rPr>
          <w:drawing>
            <wp:inline distT="0" distB="0" distL="0" distR="0" wp14:anchorId="3543134D" wp14:editId="56E780EC">
              <wp:extent cx="839363" cy="6604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73691" cy="687409"/>
                      </a:xfrm>
                      <a:prstGeom prst="rect">
                        <a:avLst/>
                      </a:prstGeom>
                      <a:noFill/>
                      <a:ln>
                        <a:noFill/>
                      </a:ln>
                    </pic:spPr>
                  </pic:pic>
                </a:graphicData>
              </a:graphic>
            </wp:inline>
          </w:drawing>
        </w:r>
        <w:r w:rsidR="009D2F77" w:rsidRPr="0010148B" w:rsidDel="00D30C17">
          <w:rPr>
            <w:noProof/>
            <w:sz w:val="24"/>
            <w:szCs w:val="24"/>
            <w:lang w:eastAsia="ru-RU"/>
          </w:rPr>
          <w:drawing>
            <wp:inline distT="0" distB="0" distL="0" distR="0" wp14:anchorId="164031FC" wp14:editId="74EF770B">
              <wp:extent cx="830580" cy="664028"/>
              <wp:effectExtent l="0" t="0" r="762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57641" cy="685663"/>
                      </a:xfrm>
                      <a:prstGeom prst="rect">
                        <a:avLst/>
                      </a:prstGeom>
                      <a:noFill/>
                      <a:ln>
                        <a:noFill/>
                      </a:ln>
                    </pic:spPr>
                  </pic:pic>
                </a:graphicData>
              </a:graphic>
            </wp:inline>
          </w:drawing>
        </w:r>
        <w:r w:rsidR="009D2F77" w:rsidRPr="0010148B" w:rsidDel="00D30C17">
          <w:rPr>
            <w:rFonts w:ascii="Times New Roman" w:eastAsia="Calibri" w:hAnsi="Times New Roman" w:cs="Times New Roman"/>
            <w:noProof/>
            <w:kern w:val="2"/>
            <w:sz w:val="24"/>
            <w:szCs w:val="24"/>
            <w:lang w:eastAsia="ru-RU"/>
            <w14:ligatures w14:val="standardContextual"/>
          </w:rPr>
          <w:drawing>
            <wp:inline distT="0" distB="0" distL="0" distR="0" wp14:anchorId="25EFF89F" wp14:editId="3A78F4B8">
              <wp:extent cx="989076" cy="72390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99371" cy="731435"/>
                      </a:xfrm>
                      <a:prstGeom prst="rect">
                        <a:avLst/>
                      </a:prstGeom>
                      <a:noFill/>
                      <a:ln>
                        <a:noFill/>
                      </a:ln>
                    </pic:spPr>
                  </pic:pic>
                </a:graphicData>
              </a:graphic>
            </wp:inline>
          </w:drawing>
        </w:r>
        <w:r w:rsidR="009D2F77" w:rsidRPr="0010148B" w:rsidDel="00D30C17">
          <w:rPr>
            <w:rFonts w:ascii="Times New Roman" w:eastAsia="Calibri" w:hAnsi="Times New Roman" w:cs="Times New Roman"/>
            <w:noProof/>
            <w:kern w:val="2"/>
            <w:sz w:val="24"/>
            <w:szCs w:val="24"/>
            <w:lang w:eastAsia="ru-RU"/>
            <w14:ligatures w14:val="standardContextual"/>
          </w:rPr>
          <w:drawing>
            <wp:inline distT="0" distB="0" distL="0" distR="0" wp14:anchorId="61BA2C86" wp14:editId="0B566C7C">
              <wp:extent cx="1000747" cy="732442"/>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18808" cy="745661"/>
                      </a:xfrm>
                      <a:prstGeom prst="rect">
                        <a:avLst/>
                      </a:prstGeom>
                      <a:noFill/>
                      <a:ln>
                        <a:noFill/>
                      </a:ln>
                    </pic:spPr>
                  </pic:pic>
                </a:graphicData>
              </a:graphic>
            </wp:inline>
          </w:drawing>
        </w:r>
      </w:del>
    </w:p>
    <w:p w14:paraId="5C62B851" w14:textId="3F524515" w:rsidR="00697562" w:rsidRPr="0010148B" w:rsidDel="00D30C17" w:rsidRDefault="00915F44" w:rsidP="00915F44">
      <w:pPr>
        <w:spacing w:after="0" w:line="480" w:lineRule="auto"/>
        <w:contextualSpacing/>
        <w:rPr>
          <w:del w:id="174" w:author="Кристина" w:date="2025-03-10T11:25:00Z"/>
          <w:rFonts w:ascii="Times New Roman" w:eastAsia="Calibri" w:hAnsi="Times New Roman" w:cs="Times New Roman"/>
          <w:kern w:val="2"/>
          <w:sz w:val="24"/>
          <w:szCs w:val="24"/>
          <w:lang w:val="en-US"/>
          <w14:ligatures w14:val="standardContextual"/>
        </w:rPr>
      </w:pPr>
      <w:del w:id="175" w:author="Кристина" w:date="2025-03-10T11:25:00Z">
        <w:r w:rsidRPr="0010148B" w:rsidDel="00D30C17">
          <w:rPr>
            <w:rFonts w:ascii="Times New Roman" w:eastAsia="Calibri" w:hAnsi="Times New Roman" w:cs="Times New Roman"/>
            <w:kern w:val="2"/>
            <w:sz w:val="24"/>
            <w:szCs w:val="24"/>
            <w:lang w:val="en-US"/>
            <w14:ligatures w14:val="standardContextual"/>
          </w:rPr>
          <w:delText>C</w:delText>
        </w:r>
        <w:r w:rsidR="00AE29EB" w:rsidRPr="0010148B" w:rsidDel="00D30C17">
          <w:rPr>
            <w:rFonts w:ascii="Times New Roman" w:eastAsia="Calibri" w:hAnsi="Times New Roman" w:cs="Times New Roman"/>
            <w:noProof/>
            <w:kern w:val="2"/>
            <w:sz w:val="24"/>
            <w:szCs w:val="24"/>
            <w:lang w:eastAsia="ru-RU"/>
            <w14:ligatures w14:val="standardContextual"/>
          </w:rPr>
          <w:drawing>
            <wp:inline distT="0" distB="0" distL="0" distR="0" wp14:anchorId="3C6ECDCA" wp14:editId="13B72FCE">
              <wp:extent cx="2775005" cy="1431644"/>
              <wp:effectExtent l="0" t="0" r="6350" b="0"/>
              <wp:docPr id="1614074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51148" cy="1470927"/>
                      </a:xfrm>
                      <a:prstGeom prst="rect">
                        <a:avLst/>
                      </a:prstGeom>
                      <a:noFill/>
                    </pic:spPr>
                  </pic:pic>
                </a:graphicData>
              </a:graphic>
            </wp:inline>
          </w:drawing>
        </w:r>
        <w:r w:rsidR="00F239C5" w:rsidRPr="0010148B" w:rsidDel="00D30C17">
          <w:rPr>
            <w:rFonts w:ascii="Times New Roman" w:eastAsia="Calibri" w:hAnsi="Times New Roman" w:cs="Times New Roman"/>
            <w:kern w:val="2"/>
            <w:sz w:val="24"/>
            <w:szCs w:val="24"/>
            <w:lang w:val="en-US"/>
            <w14:ligatures w14:val="standardContextual"/>
          </w:rPr>
          <w:delText xml:space="preserve"> </w:delText>
        </w:r>
        <w:r w:rsidRPr="0010148B" w:rsidDel="00D30C17">
          <w:rPr>
            <w:rFonts w:ascii="Times New Roman" w:eastAsia="Calibri" w:hAnsi="Times New Roman" w:cs="Times New Roman"/>
            <w:kern w:val="2"/>
            <w:sz w:val="24"/>
            <w:szCs w:val="24"/>
            <w:lang w:val="en-US"/>
            <w14:ligatures w14:val="standardContextual"/>
          </w:rPr>
          <w:delText>D</w:delText>
        </w:r>
        <w:r w:rsidR="00732165" w:rsidRPr="0010148B" w:rsidDel="00D30C17">
          <w:rPr>
            <w:rFonts w:ascii="Times New Roman" w:eastAsia="Calibri" w:hAnsi="Times New Roman" w:cs="Times New Roman"/>
            <w:kern w:val="2"/>
            <w:sz w:val="24"/>
            <w:szCs w:val="24"/>
            <w:lang w:val="en-US"/>
            <w14:ligatures w14:val="standardContextual"/>
          </w:rPr>
          <w:delText xml:space="preserve"> </w:delText>
        </w:r>
        <w:r w:rsidR="00AE29EB" w:rsidRPr="0010148B" w:rsidDel="00D30C17">
          <w:rPr>
            <w:rFonts w:ascii="Times New Roman" w:eastAsia="Calibri" w:hAnsi="Times New Roman" w:cs="Times New Roman"/>
            <w:noProof/>
            <w:kern w:val="2"/>
            <w:sz w:val="24"/>
            <w:szCs w:val="24"/>
            <w:lang w:eastAsia="ru-RU"/>
            <w14:ligatures w14:val="standardContextual"/>
          </w:rPr>
          <w:drawing>
            <wp:inline distT="0" distB="0" distL="0" distR="0" wp14:anchorId="5ABACA7E" wp14:editId="376E0B60">
              <wp:extent cx="2695493" cy="1346187"/>
              <wp:effectExtent l="0" t="0" r="0" b="6985"/>
              <wp:docPr id="209312496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28168" cy="1362506"/>
                      </a:xfrm>
                      <a:prstGeom prst="rect">
                        <a:avLst/>
                      </a:prstGeom>
                      <a:noFill/>
                    </pic:spPr>
                  </pic:pic>
                </a:graphicData>
              </a:graphic>
            </wp:inline>
          </w:drawing>
        </w:r>
        <w:r w:rsidR="00732165" w:rsidRPr="0010148B" w:rsidDel="00D30C17">
          <w:rPr>
            <w:rFonts w:ascii="Times New Roman" w:eastAsia="Calibri" w:hAnsi="Times New Roman" w:cs="Times New Roman"/>
            <w:kern w:val="2"/>
            <w:sz w:val="24"/>
            <w:szCs w:val="24"/>
            <w:lang w:val="en-US"/>
            <w14:ligatures w14:val="standardContextual"/>
          </w:rPr>
          <w:delText xml:space="preserve"> </w:delText>
        </w:r>
      </w:del>
    </w:p>
    <w:p w14:paraId="4A6D7572" w14:textId="6AAC78E5" w:rsidR="00670F95" w:rsidRPr="0010148B" w:rsidRDefault="00697562" w:rsidP="00334EC6">
      <w:pPr>
        <w:spacing w:after="0" w:line="480" w:lineRule="auto"/>
        <w:contextualSpacing/>
        <w:jc w:val="both"/>
        <w:rPr>
          <w:rFonts w:ascii="Times New Roman" w:eastAsia="Calibri" w:hAnsi="Times New Roman" w:cs="Times New Roman"/>
          <w:kern w:val="2"/>
          <w:sz w:val="24"/>
          <w:szCs w:val="24"/>
          <w:lang w:val="en-US"/>
          <w14:ligatures w14:val="standardContextual"/>
        </w:rPr>
      </w:pPr>
      <w:r w:rsidRPr="0010148B">
        <w:rPr>
          <w:rFonts w:ascii="Times New Roman" w:eastAsia="Calibri" w:hAnsi="Times New Roman" w:cs="Times New Roman"/>
          <w:b/>
          <w:bCs/>
          <w:kern w:val="2"/>
          <w:sz w:val="24"/>
          <w:szCs w:val="24"/>
          <w:lang w:val="en-US"/>
          <w14:ligatures w14:val="standardContextual"/>
        </w:rPr>
        <w:t>Figure 1.</w:t>
      </w:r>
      <w:r w:rsidRPr="0010148B">
        <w:rPr>
          <w:rFonts w:ascii="Times New Roman" w:eastAsia="Calibri" w:hAnsi="Times New Roman" w:cs="Times New Roman"/>
          <w:kern w:val="2"/>
          <w:sz w:val="24"/>
          <w:szCs w:val="24"/>
          <w:lang w:val="en-US"/>
          <w14:ligatures w14:val="standardContextual"/>
        </w:rPr>
        <w:t xml:space="preserve"> Location and climate of the study area: (A) white dots show the location of sampling sites (</w:t>
      </w:r>
      <w:r w:rsidR="00AE68F8" w:rsidRPr="0010148B">
        <w:rPr>
          <w:rFonts w:ascii="Times New Roman" w:eastAsia="Calibri" w:hAnsi="Times New Roman" w:cs="Times New Roman"/>
          <w:kern w:val="2"/>
          <w:sz w:val="24"/>
          <w:szCs w:val="24"/>
          <w:lang w:val="en-US"/>
          <w14:ligatures w14:val="standardContextual"/>
        </w:rPr>
        <w:t>FIN,</w:t>
      </w:r>
      <w:r w:rsidR="00AE68F8" w:rsidRPr="0010148B">
        <w:rPr>
          <w:sz w:val="24"/>
          <w:szCs w:val="24"/>
          <w:lang w:val="en-US"/>
        </w:rPr>
        <w:t xml:space="preserve"> </w:t>
      </w:r>
      <w:r w:rsidR="00AE68F8" w:rsidRPr="0010148B">
        <w:rPr>
          <w:rFonts w:ascii="Times New Roman" w:eastAsia="Calibri" w:hAnsi="Times New Roman" w:cs="Times New Roman"/>
          <w:kern w:val="2"/>
          <w:sz w:val="24"/>
          <w:szCs w:val="24"/>
          <w:lang w:val="en-US"/>
          <w14:ligatures w14:val="standardContextual"/>
        </w:rPr>
        <w:t xml:space="preserve">Finland, </w:t>
      </w:r>
      <w:r w:rsidRPr="0010148B">
        <w:rPr>
          <w:rFonts w:ascii="Times New Roman" w:eastAsia="Calibri" w:hAnsi="Times New Roman" w:cs="Times New Roman"/>
          <w:kern w:val="2"/>
          <w:sz w:val="24"/>
          <w:szCs w:val="24"/>
          <w:lang w:val="en-US"/>
          <w14:ligatures w14:val="standardContextual"/>
        </w:rPr>
        <w:t xml:space="preserve">APA, Apatity; PUR, Polar Ural; </w:t>
      </w:r>
      <w:r w:rsidR="00EF3804" w:rsidRPr="0010148B">
        <w:rPr>
          <w:rFonts w:ascii="Times New Roman" w:eastAsia="Calibri" w:hAnsi="Times New Roman" w:cs="Times New Roman"/>
          <w:kern w:val="2"/>
          <w:sz w:val="24"/>
          <w:szCs w:val="24"/>
          <w:lang w:val="en-US"/>
          <w14:ligatures w14:val="standardContextual"/>
        </w:rPr>
        <w:t>KHA</w:t>
      </w:r>
      <w:r w:rsidRPr="0010148B">
        <w:rPr>
          <w:rFonts w:ascii="Times New Roman" w:eastAsia="Calibri" w:hAnsi="Times New Roman" w:cs="Times New Roman"/>
          <w:kern w:val="2"/>
          <w:sz w:val="24"/>
          <w:szCs w:val="24"/>
          <w:lang w:val="en-US"/>
          <w14:ligatures w14:val="standardContextual"/>
        </w:rPr>
        <w:t>,</w:t>
      </w:r>
      <w:r w:rsidR="00AE68F8" w:rsidRPr="0010148B">
        <w:rPr>
          <w:rFonts w:ascii="Times New Roman" w:eastAsia="Calibri" w:hAnsi="Times New Roman" w:cs="Times New Roman"/>
          <w:kern w:val="2"/>
          <w:sz w:val="24"/>
          <w:szCs w:val="24"/>
          <w:lang w:val="en-US"/>
          <w14:ligatures w14:val="standardContextual"/>
        </w:rPr>
        <w:t xml:space="preserve"> </w:t>
      </w:r>
      <w:r w:rsidR="00EF3804" w:rsidRPr="0010148B">
        <w:rPr>
          <w:rFonts w:ascii="Times New Roman" w:eastAsia="Calibri" w:hAnsi="Times New Roman" w:cs="Times New Roman"/>
          <w:kern w:val="2"/>
          <w:sz w:val="24"/>
          <w:szCs w:val="24"/>
          <w:lang w:val="en-US"/>
          <w14:ligatures w14:val="standardContextual"/>
        </w:rPr>
        <w:t>Khatanga</w:t>
      </w:r>
      <w:r w:rsidRPr="0010148B">
        <w:rPr>
          <w:rFonts w:ascii="Times New Roman" w:eastAsia="Calibri" w:hAnsi="Times New Roman" w:cs="Times New Roman"/>
          <w:kern w:val="2"/>
          <w:sz w:val="24"/>
          <w:szCs w:val="24"/>
          <w:lang w:val="en-US"/>
          <w14:ligatures w14:val="standardContextual"/>
        </w:rPr>
        <w:t>; CHO, Chokurdakh; BIL, Bilibino)</w:t>
      </w:r>
      <w:r w:rsidR="00F279EC" w:rsidRPr="0010148B">
        <w:rPr>
          <w:rFonts w:ascii="Times New Roman" w:eastAsia="Calibri" w:hAnsi="Times New Roman" w:cs="Times New Roman"/>
          <w:kern w:val="2"/>
          <w:sz w:val="24"/>
          <w:szCs w:val="24"/>
          <w:lang w:val="en-US"/>
          <w14:ligatures w14:val="standardContextual"/>
        </w:rPr>
        <w:t xml:space="preserve">. </w:t>
      </w:r>
      <w:r w:rsidRPr="0010148B">
        <w:rPr>
          <w:rFonts w:ascii="Times New Roman" w:eastAsia="Calibri" w:hAnsi="Times New Roman" w:cs="Times New Roman"/>
          <w:kern w:val="2"/>
          <w:sz w:val="24"/>
          <w:szCs w:val="24"/>
          <w:lang w:val="en-US"/>
          <w14:ligatures w14:val="standardContextual"/>
        </w:rPr>
        <w:t>(B) Climate diagram for</w:t>
      </w:r>
      <w:r w:rsidR="00AE68F8" w:rsidRPr="0010148B">
        <w:rPr>
          <w:rFonts w:ascii="Times New Roman" w:eastAsia="Calibri" w:hAnsi="Times New Roman" w:cs="Times New Roman"/>
          <w:kern w:val="2"/>
          <w:sz w:val="24"/>
          <w:szCs w:val="24"/>
          <w:lang w:val="en-US"/>
          <w14:ligatures w14:val="standardContextual"/>
        </w:rPr>
        <w:t xml:space="preserve"> Sodankyla weather stations, </w:t>
      </w:r>
      <w:r w:rsidRPr="0010148B">
        <w:rPr>
          <w:rFonts w:ascii="Times New Roman" w:eastAsia="Calibri" w:hAnsi="Times New Roman" w:cs="Times New Roman"/>
          <w:kern w:val="2"/>
          <w:sz w:val="24"/>
          <w:szCs w:val="24"/>
          <w:lang w:val="en-US"/>
          <w14:ligatures w14:val="standardContextual"/>
        </w:rPr>
        <w:t xml:space="preserve">Kandalaksha, Salekhard, </w:t>
      </w:r>
      <w:r w:rsidR="00EF3804" w:rsidRPr="0010148B">
        <w:rPr>
          <w:rFonts w:ascii="Times New Roman" w:eastAsia="Calibri" w:hAnsi="Times New Roman" w:cs="Times New Roman"/>
          <w:kern w:val="2"/>
          <w:sz w:val="24"/>
          <w:szCs w:val="24"/>
          <w:lang w:val="en-US"/>
          <w14:ligatures w14:val="standardContextual"/>
        </w:rPr>
        <w:t>Khatanga</w:t>
      </w:r>
      <w:r w:rsidRPr="0010148B">
        <w:rPr>
          <w:rFonts w:ascii="Times New Roman" w:eastAsia="Calibri" w:hAnsi="Times New Roman" w:cs="Times New Roman"/>
          <w:kern w:val="2"/>
          <w:sz w:val="24"/>
          <w:szCs w:val="24"/>
          <w:lang w:val="en-US"/>
          <w14:ligatures w14:val="standardContextual"/>
        </w:rPr>
        <w:t xml:space="preserve">, Chokurdakh, </w:t>
      </w:r>
      <w:r w:rsidR="00E84316" w:rsidRPr="0010148B">
        <w:rPr>
          <w:rFonts w:ascii="Times New Roman" w:eastAsia="Calibri" w:hAnsi="Times New Roman" w:cs="Times New Roman"/>
          <w:kern w:val="2"/>
          <w:sz w:val="24"/>
          <w:szCs w:val="24"/>
          <w:lang w:val="en-US"/>
          <w14:ligatures w14:val="standardContextual"/>
        </w:rPr>
        <w:t>Ostrovno</w:t>
      </w:r>
      <w:r w:rsidR="00D75257" w:rsidRPr="0010148B">
        <w:rPr>
          <w:rFonts w:ascii="Times New Roman" w:eastAsia="Calibri" w:hAnsi="Times New Roman" w:cs="Times New Roman"/>
          <w:kern w:val="2"/>
          <w:sz w:val="24"/>
          <w:szCs w:val="24"/>
          <w:lang w:val="en-US"/>
          <w14:ligatures w14:val="standardContextual"/>
        </w:rPr>
        <w:t>y</w:t>
      </w:r>
      <w:r w:rsidR="00E84316" w:rsidRPr="0010148B">
        <w:rPr>
          <w:rFonts w:ascii="Times New Roman" w:eastAsia="Calibri" w:hAnsi="Times New Roman" w:cs="Times New Roman"/>
          <w:kern w:val="2"/>
          <w:sz w:val="24"/>
          <w:szCs w:val="24"/>
          <w:lang w:val="en-US"/>
          <w14:ligatures w14:val="standardContextual"/>
        </w:rPr>
        <w:t>e</w:t>
      </w:r>
      <w:r w:rsidRPr="0010148B">
        <w:rPr>
          <w:rFonts w:ascii="Times New Roman" w:eastAsia="Calibri" w:hAnsi="Times New Roman" w:cs="Times New Roman"/>
          <w:kern w:val="2"/>
          <w:sz w:val="24"/>
          <w:szCs w:val="24"/>
          <w:lang w:val="en-US"/>
          <w14:ligatures w14:val="standardContextual"/>
        </w:rPr>
        <w:t xml:space="preserve"> for 1966 – 2021 period. (C) Average annual temperature trends for the periods 1966–2021 in the study areas. (D) </w:t>
      </w:r>
      <w:r w:rsidR="00BE6FBC" w:rsidRPr="0010148B">
        <w:rPr>
          <w:rFonts w:ascii="Times New Roman" w:eastAsia="Calibri" w:hAnsi="Times New Roman" w:cs="Times New Roman"/>
          <w:kern w:val="2"/>
          <w:sz w:val="24"/>
          <w:szCs w:val="24"/>
          <w:lang w:val="en-US"/>
          <w14:ligatures w14:val="standardContextual"/>
        </w:rPr>
        <w:t>Trends in average monthly temperature June-September for the period 1966–2021 in the study areas.</w:t>
      </w:r>
    </w:p>
    <w:p w14:paraId="781FB9FB" w14:textId="77777777" w:rsidR="00AE68F8" w:rsidRPr="0010148B" w:rsidRDefault="00AE68F8" w:rsidP="00AE68F8">
      <w:pPr>
        <w:spacing w:after="0" w:line="480" w:lineRule="auto"/>
        <w:ind w:firstLine="709"/>
        <w:contextualSpacing/>
        <w:jc w:val="both"/>
        <w:rPr>
          <w:rFonts w:ascii="Times New Roman" w:eastAsia="Calibri" w:hAnsi="Times New Roman" w:cs="Times New Roman"/>
          <w:kern w:val="2"/>
          <w:sz w:val="24"/>
          <w:szCs w:val="24"/>
          <w:lang w:val="en-US"/>
          <w14:ligatures w14:val="standardContextual"/>
        </w:rPr>
      </w:pPr>
    </w:p>
    <w:p w14:paraId="77B14752" w14:textId="2B4908C9" w:rsidR="00DE62EF" w:rsidRPr="0010148B" w:rsidDel="00D30C17" w:rsidRDefault="00DE62EF" w:rsidP="00087CB1">
      <w:pPr>
        <w:spacing w:after="0" w:line="480" w:lineRule="auto"/>
        <w:contextualSpacing/>
        <w:rPr>
          <w:del w:id="176" w:author="Кристина" w:date="2025-03-10T11:27:00Z"/>
          <w:rFonts w:ascii="Times New Roman" w:eastAsia="Calibri" w:hAnsi="Times New Roman" w:cs="Times New Roman"/>
          <w:kern w:val="2"/>
          <w:sz w:val="24"/>
          <w:szCs w:val="24"/>
          <w:lang w:val="en-US"/>
          <w14:ligatures w14:val="standardContextual"/>
        </w:rPr>
      </w:pPr>
      <w:bookmarkStart w:id="177" w:name="_Hlk183438803"/>
      <w:commentRangeStart w:id="178"/>
      <w:del w:id="179" w:author="Кристина" w:date="2025-03-10T11:27:00Z">
        <w:r w:rsidRPr="0010148B" w:rsidDel="00D30C17">
          <w:rPr>
            <w:rFonts w:ascii="Times New Roman" w:eastAsia="Calibri" w:hAnsi="Times New Roman" w:cs="Times New Roman"/>
            <w:b/>
            <w:bCs/>
            <w:kern w:val="2"/>
            <w:sz w:val="24"/>
            <w:szCs w:val="24"/>
            <w:lang w:val="en-US"/>
            <w14:ligatures w14:val="standardContextual"/>
          </w:rPr>
          <w:delText>Table</w:delText>
        </w:r>
        <w:r w:rsidR="00D122B9" w:rsidRPr="0010148B" w:rsidDel="00D30C17">
          <w:rPr>
            <w:rFonts w:ascii="Times New Roman" w:eastAsia="Calibri" w:hAnsi="Times New Roman" w:cs="Times New Roman"/>
            <w:b/>
            <w:bCs/>
            <w:kern w:val="2"/>
            <w:sz w:val="24"/>
            <w:szCs w:val="24"/>
            <w14:ligatures w14:val="standardContextual"/>
          </w:rPr>
          <w:delText xml:space="preserve"> 1</w:delText>
        </w:r>
        <w:r w:rsidRPr="0010148B" w:rsidDel="00D30C17">
          <w:rPr>
            <w:rFonts w:ascii="Times New Roman" w:eastAsia="Calibri" w:hAnsi="Times New Roman" w:cs="Times New Roman"/>
            <w:kern w:val="2"/>
            <w:sz w:val="24"/>
            <w:szCs w:val="24"/>
            <w:lang w:val="en-US"/>
            <w14:ligatures w14:val="standardContextual"/>
          </w:rPr>
          <w:delText xml:space="preserve"> - Characteristics of areas</w:delText>
        </w:r>
        <w:commentRangeEnd w:id="178"/>
        <w:r w:rsidR="00267A12" w:rsidDel="00D30C17">
          <w:rPr>
            <w:rStyle w:val="a4"/>
          </w:rPr>
          <w:commentReference w:id="178"/>
        </w:r>
      </w:del>
    </w:p>
    <w:tbl>
      <w:tblPr>
        <w:tblStyle w:val="2"/>
        <w:tblW w:w="0" w:type="auto"/>
        <w:tblLayout w:type="fixed"/>
        <w:tblLook w:val="04A0" w:firstRow="1" w:lastRow="0" w:firstColumn="1" w:lastColumn="0" w:noHBand="0" w:noVBand="1"/>
      </w:tblPr>
      <w:tblGrid>
        <w:gridCol w:w="1336"/>
        <w:gridCol w:w="1336"/>
        <w:gridCol w:w="1337"/>
        <w:gridCol w:w="1336"/>
        <w:gridCol w:w="1337"/>
        <w:gridCol w:w="1336"/>
        <w:gridCol w:w="1337"/>
      </w:tblGrid>
      <w:tr w:rsidR="00C655CD" w:rsidRPr="0010148B" w:rsidDel="00D30C17" w14:paraId="74DC3C08" w14:textId="472C588D" w:rsidTr="00C655CD">
        <w:trPr>
          <w:cnfStyle w:val="100000000000" w:firstRow="1" w:lastRow="0" w:firstColumn="0" w:lastColumn="0" w:oddVBand="0" w:evenVBand="0" w:oddHBand="0" w:evenHBand="0" w:firstRowFirstColumn="0" w:firstRowLastColumn="0" w:lastRowFirstColumn="0" w:lastRowLastColumn="0"/>
          <w:trHeight w:val="828"/>
          <w:del w:id="180" w:author="Кристина" w:date="2025-03-10T11:27:00Z"/>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081DF39E" w14:textId="2FB745E0" w:rsidR="002854A6" w:rsidRPr="0010148B" w:rsidDel="00D30C17" w:rsidRDefault="002854A6" w:rsidP="00C655CD">
            <w:pPr>
              <w:jc w:val="center"/>
              <w:rPr>
                <w:del w:id="181" w:author="Кристина" w:date="2025-03-10T11:27:00Z"/>
                <w:rFonts w:ascii="Times New Roman" w:eastAsia="Calibri" w:hAnsi="Times New Roman" w:cs="Times New Roman"/>
                <w:sz w:val="24"/>
                <w:szCs w:val="24"/>
              </w:rPr>
            </w:pPr>
            <w:bookmarkStart w:id="182" w:name="_Hlk180422198"/>
            <w:bookmarkEnd w:id="177"/>
          </w:p>
        </w:tc>
        <w:tc>
          <w:tcPr>
            <w:tcW w:w="1336" w:type="dxa"/>
            <w:tcBorders>
              <w:top w:val="single" w:sz="4" w:space="0" w:color="7F7F7F" w:themeColor="text1" w:themeTint="80"/>
              <w:left w:val="single" w:sz="4" w:space="0" w:color="auto"/>
            </w:tcBorders>
            <w:vAlign w:val="center"/>
          </w:tcPr>
          <w:p w14:paraId="4A48E328" w14:textId="1E036328" w:rsidR="002854A6" w:rsidRPr="0010148B" w:rsidDel="00D30C17" w:rsidRDefault="002854A6" w:rsidP="00C655CD">
            <w:pPr>
              <w:jc w:val="center"/>
              <w:cnfStyle w:val="100000000000" w:firstRow="1" w:lastRow="0" w:firstColumn="0" w:lastColumn="0" w:oddVBand="0" w:evenVBand="0" w:oddHBand="0" w:evenHBand="0" w:firstRowFirstColumn="0" w:firstRowLastColumn="0" w:lastRowFirstColumn="0" w:lastRowLastColumn="0"/>
              <w:rPr>
                <w:del w:id="183" w:author="Кристина" w:date="2025-03-10T11:27:00Z"/>
                <w:rFonts w:ascii="Times New Roman" w:eastAsia="Calibri" w:hAnsi="Times New Roman" w:cs="Times New Roman"/>
                <w:sz w:val="24"/>
                <w:szCs w:val="24"/>
                <w:lang w:val="en-US"/>
              </w:rPr>
            </w:pPr>
            <w:del w:id="184" w:author="Кристина" w:date="2025-03-10T11:27:00Z">
              <w:r w:rsidRPr="0010148B" w:rsidDel="00D30C17">
                <w:rPr>
                  <w:rFonts w:ascii="Times New Roman" w:eastAsia="Calibri" w:hAnsi="Times New Roman" w:cs="Times New Roman"/>
                  <w:sz w:val="24"/>
                  <w:szCs w:val="24"/>
                  <w:lang w:val="en-US"/>
                </w:rPr>
                <w:delText>FIN</w:delText>
              </w:r>
            </w:del>
          </w:p>
        </w:tc>
        <w:tc>
          <w:tcPr>
            <w:tcW w:w="1337" w:type="dxa"/>
            <w:vAlign w:val="center"/>
          </w:tcPr>
          <w:p w14:paraId="0017A6C1" w14:textId="264574EA" w:rsidR="002854A6" w:rsidRPr="0010148B" w:rsidDel="00D30C17" w:rsidRDefault="002854A6" w:rsidP="00C655CD">
            <w:pPr>
              <w:jc w:val="center"/>
              <w:cnfStyle w:val="100000000000" w:firstRow="1" w:lastRow="0" w:firstColumn="0" w:lastColumn="0" w:oddVBand="0" w:evenVBand="0" w:oddHBand="0" w:evenHBand="0" w:firstRowFirstColumn="0" w:firstRowLastColumn="0" w:lastRowFirstColumn="0" w:lastRowLastColumn="0"/>
              <w:rPr>
                <w:del w:id="185" w:author="Кристина" w:date="2025-03-10T11:27:00Z"/>
                <w:rFonts w:ascii="Times New Roman" w:eastAsia="Calibri" w:hAnsi="Times New Roman" w:cs="Times New Roman"/>
                <w:sz w:val="24"/>
                <w:szCs w:val="24"/>
                <w:lang w:val="en-US"/>
              </w:rPr>
            </w:pPr>
            <w:del w:id="186" w:author="Кристина" w:date="2025-03-10T11:27:00Z">
              <w:r w:rsidRPr="0010148B" w:rsidDel="00D30C17">
                <w:rPr>
                  <w:rFonts w:ascii="Times New Roman" w:eastAsia="Calibri" w:hAnsi="Times New Roman" w:cs="Times New Roman"/>
                  <w:sz w:val="24"/>
                  <w:szCs w:val="24"/>
                  <w:lang w:val="en-US"/>
                </w:rPr>
                <w:delText>APA</w:delText>
              </w:r>
            </w:del>
          </w:p>
        </w:tc>
        <w:tc>
          <w:tcPr>
            <w:tcW w:w="1336" w:type="dxa"/>
            <w:vAlign w:val="center"/>
          </w:tcPr>
          <w:p w14:paraId="2664EFFD" w14:textId="773E4659" w:rsidR="002854A6" w:rsidRPr="0010148B" w:rsidDel="00D30C17" w:rsidRDefault="002854A6" w:rsidP="00C655CD">
            <w:pPr>
              <w:jc w:val="center"/>
              <w:cnfStyle w:val="100000000000" w:firstRow="1" w:lastRow="0" w:firstColumn="0" w:lastColumn="0" w:oddVBand="0" w:evenVBand="0" w:oddHBand="0" w:evenHBand="0" w:firstRowFirstColumn="0" w:firstRowLastColumn="0" w:lastRowFirstColumn="0" w:lastRowLastColumn="0"/>
              <w:rPr>
                <w:del w:id="187" w:author="Кристина" w:date="2025-03-10T11:27:00Z"/>
                <w:rFonts w:ascii="Times New Roman" w:eastAsia="Calibri" w:hAnsi="Times New Roman" w:cs="Times New Roman"/>
                <w:sz w:val="24"/>
                <w:szCs w:val="24"/>
                <w:lang w:val="en-US"/>
              </w:rPr>
            </w:pPr>
            <w:del w:id="188" w:author="Кристина" w:date="2025-03-10T11:27:00Z">
              <w:r w:rsidRPr="0010148B" w:rsidDel="00D30C17">
                <w:rPr>
                  <w:rFonts w:ascii="Times New Roman" w:eastAsia="Calibri" w:hAnsi="Times New Roman" w:cs="Times New Roman"/>
                  <w:sz w:val="24"/>
                  <w:szCs w:val="24"/>
                  <w:lang w:val="en-US"/>
                </w:rPr>
                <w:delText>PUR</w:delText>
              </w:r>
            </w:del>
          </w:p>
        </w:tc>
        <w:tc>
          <w:tcPr>
            <w:tcW w:w="1337" w:type="dxa"/>
            <w:vAlign w:val="center"/>
          </w:tcPr>
          <w:p w14:paraId="76EFD99F" w14:textId="30B325F6" w:rsidR="002854A6" w:rsidRPr="0010148B" w:rsidDel="00D30C17" w:rsidRDefault="002854A6" w:rsidP="00C655CD">
            <w:pPr>
              <w:jc w:val="center"/>
              <w:cnfStyle w:val="100000000000" w:firstRow="1" w:lastRow="0" w:firstColumn="0" w:lastColumn="0" w:oddVBand="0" w:evenVBand="0" w:oddHBand="0" w:evenHBand="0" w:firstRowFirstColumn="0" w:firstRowLastColumn="0" w:lastRowFirstColumn="0" w:lastRowLastColumn="0"/>
              <w:rPr>
                <w:del w:id="189" w:author="Кристина" w:date="2025-03-10T11:27:00Z"/>
                <w:rFonts w:ascii="Times New Roman" w:eastAsia="Calibri" w:hAnsi="Times New Roman" w:cs="Times New Roman"/>
                <w:sz w:val="24"/>
                <w:szCs w:val="24"/>
                <w:lang w:val="en-US"/>
              </w:rPr>
            </w:pPr>
            <w:del w:id="190" w:author="Кристина" w:date="2025-03-10T11:27:00Z">
              <w:r w:rsidRPr="0010148B" w:rsidDel="00D30C17">
                <w:rPr>
                  <w:rFonts w:ascii="Times New Roman" w:eastAsia="Calibri" w:hAnsi="Times New Roman" w:cs="Times New Roman"/>
                  <w:sz w:val="24"/>
                  <w:szCs w:val="24"/>
                  <w:lang w:val="en-US"/>
                </w:rPr>
                <w:delText>KHA</w:delText>
              </w:r>
            </w:del>
          </w:p>
        </w:tc>
        <w:tc>
          <w:tcPr>
            <w:tcW w:w="1336" w:type="dxa"/>
            <w:vAlign w:val="center"/>
          </w:tcPr>
          <w:p w14:paraId="5F0356D0" w14:textId="775B6A04" w:rsidR="002854A6" w:rsidRPr="0010148B" w:rsidDel="00D30C17" w:rsidRDefault="002854A6" w:rsidP="00C655CD">
            <w:pPr>
              <w:jc w:val="center"/>
              <w:cnfStyle w:val="100000000000" w:firstRow="1" w:lastRow="0" w:firstColumn="0" w:lastColumn="0" w:oddVBand="0" w:evenVBand="0" w:oddHBand="0" w:evenHBand="0" w:firstRowFirstColumn="0" w:firstRowLastColumn="0" w:lastRowFirstColumn="0" w:lastRowLastColumn="0"/>
              <w:rPr>
                <w:del w:id="191" w:author="Кристина" w:date="2025-03-10T11:27:00Z"/>
                <w:rFonts w:ascii="Times New Roman" w:eastAsia="Calibri" w:hAnsi="Times New Roman" w:cs="Times New Roman"/>
                <w:sz w:val="24"/>
                <w:szCs w:val="24"/>
              </w:rPr>
            </w:pPr>
            <w:del w:id="192" w:author="Кристина" w:date="2025-03-10T11:27:00Z">
              <w:r w:rsidRPr="0010148B" w:rsidDel="00D30C17">
                <w:rPr>
                  <w:rFonts w:ascii="Times New Roman" w:eastAsia="Calibri" w:hAnsi="Times New Roman" w:cs="Times New Roman"/>
                  <w:sz w:val="24"/>
                  <w:szCs w:val="24"/>
                  <w:lang w:val="en-US"/>
                </w:rPr>
                <w:delText>CHO</w:delText>
              </w:r>
            </w:del>
          </w:p>
        </w:tc>
        <w:tc>
          <w:tcPr>
            <w:tcW w:w="1337" w:type="dxa"/>
            <w:vAlign w:val="center"/>
          </w:tcPr>
          <w:p w14:paraId="42CE0680" w14:textId="3F309E0E" w:rsidR="002854A6" w:rsidRPr="0010148B" w:rsidDel="00D30C17" w:rsidRDefault="002854A6" w:rsidP="00C655CD">
            <w:pPr>
              <w:jc w:val="center"/>
              <w:cnfStyle w:val="100000000000" w:firstRow="1" w:lastRow="0" w:firstColumn="0" w:lastColumn="0" w:oddVBand="0" w:evenVBand="0" w:oddHBand="0" w:evenHBand="0" w:firstRowFirstColumn="0" w:firstRowLastColumn="0" w:lastRowFirstColumn="0" w:lastRowLastColumn="0"/>
              <w:rPr>
                <w:del w:id="193" w:author="Кристина" w:date="2025-03-10T11:27:00Z"/>
                <w:rFonts w:ascii="Times New Roman" w:eastAsia="Calibri" w:hAnsi="Times New Roman" w:cs="Times New Roman"/>
                <w:sz w:val="24"/>
                <w:szCs w:val="24"/>
              </w:rPr>
            </w:pPr>
            <w:del w:id="194" w:author="Кристина" w:date="2025-03-10T11:27:00Z">
              <w:r w:rsidRPr="0010148B" w:rsidDel="00D30C17">
                <w:rPr>
                  <w:rFonts w:ascii="Times New Roman" w:eastAsia="Calibri" w:hAnsi="Times New Roman" w:cs="Times New Roman"/>
                  <w:sz w:val="24"/>
                  <w:szCs w:val="24"/>
                  <w:lang w:val="en-US"/>
                </w:rPr>
                <w:delText>BIL</w:delText>
              </w:r>
            </w:del>
          </w:p>
        </w:tc>
      </w:tr>
      <w:tr w:rsidR="00C655CD" w:rsidRPr="0010148B" w:rsidDel="00D30C17" w14:paraId="5641ACD3" w14:textId="624F8FDA" w:rsidTr="00C655CD">
        <w:trPr>
          <w:cnfStyle w:val="000000100000" w:firstRow="0" w:lastRow="0" w:firstColumn="0" w:lastColumn="0" w:oddVBand="0" w:evenVBand="0" w:oddHBand="1" w:evenHBand="0" w:firstRowFirstColumn="0" w:firstRowLastColumn="0" w:lastRowFirstColumn="0" w:lastRowLastColumn="0"/>
          <w:trHeight w:val="828"/>
          <w:del w:id="195" w:author="Кристина" w:date="2025-03-10T11:27:00Z"/>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3FF7EF73" w14:textId="47C04681" w:rsidR="002854A6" w:rsidRPr="0010148B" w:rsidDel="00D30C17" w:rsidRDefault="002854A6" w:rsidP="00C655CD">
            <w:pPr>
              <w:jc w:val="center"/>
              <w:rPr>
                <w:del w:id="196" w:author="Кристина" w:date="2025-03-10T11:27:00Z"/>
                <w:rFonts w:ascii="Times New Roman" w:eastAsia="Calibri" w:hAnsi="Times New Roman" w:cs="Times New Roman"/>
                <w:sz w:val="24"/>
                <w:szCs w:val="24"/>
                <w:lang w:val="en-US"/>
              </w:rPr>
            </w:pPr>
            <w:del w:id="197" w:author="Кристина" w:date="2025-03-10T11:27:00Z">
              <w:r w:rsidRPr="0010148B" w:rsidDel="00D30C17">
                <w:rPr>
                  <w:rFonts w:ascii="Times New Roman" w:eastAsia="Calibri" w:hAnsi="Times New Roman" w:cs="Times New Roman"/>
                  <w:sz w:val="24"/>
                  <w:szCs w:val="24"/>
                  <w:lang w:val="en-US"/>
                </w:rPr>
                <w:delText>Coordinates</w:delText>
              </w:r>
            </w:del>
          </w:p>
        </w:tc>
        <w:tc>
          <w:tcPr>
            <w:tcW w:w="1336" w:type="dxa"/>
            <w:tcBorders>
              <w:left w:val="single" w:sz="4" w:space="0" w:color="auto"/>
            </w:tcBorders>
            <w:vAlign w:val="center"/>
          </w:tcPr>
          <w:p w14:paraId="70C41EB9" w14:textId="54363B3B" w:rsidR="002854A6" w:rsidRPr="0010148B" w:rsidDel="00D30C17" w:rsidRDefault="002854A6" w:rsidP="00C655CD">
            <w:pPr>
              <w:jc w:val="center"/>
              <w:cnfStyle w:val="000000100000" w:firstRow="0" w:lastRow="0" w:firstColumn="0" w:lastColumn="0" w:oddVBand="0" w:evenVBand="0" w:oddHBand="1" w:evenHBand="0" w:firstRowFirstColumn="0" w:firstRowLastColumn="0" w:lastRowFirstColumn="0" w:lastRowLastColumn="0"/>
              <w:rPr>
                <w:del w:id="198" w:author="Кристина" w:date="2025-03-10T11:27:00Z"/>
                <w:rFonts w:ascii="Times New Roman" w:eastAsia="Calibri" w:hAnsi="Times New Roman" w:cs="Times New Roman"/>
                <w:color w:val="000000"/>
                <w:sz w:val="24"/>
                <w:szCs w:val="24"/>
                <w:shd w:val="clear" w:color="auto" w:fill="FFFFFF"/>
              </w:rPr>
            </w:pPr>
            <w:del w:id="199" w:author="Кристина" w:date="2025-03-10T11:27:00Z">
              <w:r w:rsidRPr="0010148B" w:rsidDel="00D30C17">
                <w:rPr>
                  <w:rFonts w:ascii="Times New Roman" w:eastAsia="Calibri" w:hAnsi="Times New Roman" w:cs="Times New Roman"/>
                  <w:color w:val="000000"/>
                  <w:sz w:val="24"/>
                  <w:szCs w:val="24"/>
                  <w:shd w:val="clear" w:color="auto" w:fill="FFFFFF"/>
                  <w:lang w:val="en-US"/>
                </w:rPr>
                <w:delText>68</w:delText>
              </w:r>
              <w:r w:rsidRPr="0010148B" w:rsidDel="00D30C17">
                <w:rPr>
                  <w:rFonts w:ascii="Times New Roman" w:eastAsia="Calibri" w:hAnsi="Times New Roman" w:cs="Times New Roman"/>
                  <w:color w:val="000000"/>
                  <w:sz w:val="24"/>
                  <w:szCs w:val="24"/>
                  <w:shd w:val="clear" w:color="auto" w:fill="FFFFFF"/>
                </w:rPr>
                <w:delText>°</w:delText>
              </w:r>
              <w:r w:rsidRPr="0010148B" w:rsidDel="00D30C17">
                <w:rPr>
                  <w:rFonts w:ascii="Times New Roman" w:eastAsia="Calibri" w:hAnsi="Times New Roman" w:cs="Times New Roman"/>
                  <w:color w:val="000000"/>
                  <w:sz w:val="24"/>
                  <w:szCs w:val="24"/>
                  <w:shd w:val="clear" w:color="auto" w:fill="FFFFFF"/>
                  <w:lang w:val="en-US"/>
                </w:rPr>
                <w:delText>77</w:delText>
              </w:r>
              <w:r w:rsidRPr="0010148B" w:rsidDel="00D30C17">
                <w:rPr>
                  <w:rFonts w:ascii="Times New Roman" w:eastAsia="Calibri" w:hAnsi="Times New Roman" w:cs="Times New Roman"/>
                  <w:color w:val="000000"/>
                  <w:sz w:val="24"/>
                  <w:szCs w:val="24"/>
                  <w:shd w:val="clear" w:color="auto" w:fill="FFFFFF"/>
                </w:rPr>
                <w:delText>′ N</w:delText>
              </w:r>
            </w:del>
          </w:p>
          <w:p w14:paraId="3ECEAA6C" w14:textId="2B8CD790" w:rsidR="002854A6" w:rsidRPr="0010148B" w:rsidDel="00D30C17" w:rsidRDefault="002854A6" w:rsidP="00C655CD">
            <w:pPr>
              <w:jc w:val="center"/>
              <w:cnfStyle w:val="000000100000" w:firstRow="0" w:lastRow="0" w:firstColumn="0" w:lastColumn="0" w:oddVBand="0" w:evenVBand="0" w:oddHBand="1" w:evenHBand="0" w:firstRowFirstColumn="0" w:firstRowLastColumn="0" w:lastRowFirstColumn="0" w:lastRowLastColumn="0"/>
              <w:rPr>
                <w:del w:id="200" w:author="Кристина" w:date="2025-03-10T11:27:00Z"/>
                <w:rFonts w:ascii="Times New Roman" w:eastAsia="Calibri" w:hAnsi="Times New Roman" w:cs="Times New Roman"/>
                <w:color w:val="000000"/>
                <w:sz w:val="24"/>
                <w:szCs w:val="24"/>
                <w:shd w:val="clear" w:color="auto" w:fill="FFFFFF"/>
              </w:rPr>
            </w:pPr>
            <w:del w:id="201" w:author="Кристина" w:date="2025-03-10T11:27:00Z">
              <w:r w:rsidRPr="0010148B" w:rsidDel="00D30C17">
                <w:rPr>
                  <w:rFonts w:ascii="Times New Roman" w:eastAsia="Calibri" w:hAnsi="Times New Roman" w:cs="Times New Roman"/>
                  <w:sz w:val="24"/>
                  <w:szCs w:val="24"/>
                  <w:lang w:val="en-US"/>
                </w:rPr>
                <w:delText>27</w:delText>
              </w:r>
              <w:r w:rsidRPr="0010148B" w:rsidDel="00D30C17">
                <w:rPr>
                  <w:rFonts w:ascii="Times New Roman" w:eastAsia="Calibri" w:hAnsi="Times New Roman" w:cs="Times New Roman"/>
                  <w:sz w:val="24"/>
                  <w:szCs w:val="24"/>
                </w:rPr>
                <w:delText>°</w:delText>
              </w:r>
              <w:r w:rsidRPr="0010148B" w:rsidDel="00D30C17">
                <w:rPr>
                  <w:rFonts w:ascii="Times New Roman" w:eastAsia="Calibri" w:hAnsi="Times New Roman" w:cs="Times New Roman"/>
                  <w:sz w:val="24"/>
                  <w:szCs w:val="24"/>
                  <w:lang w:val="en-US"/>
                </w:rPr>
                <w:delText>1</w:delText>
              </w:r>
              <w:r w:rsidRPr="0010148B" w:rsidDel="00D30C17">
                <w:rPr>
                  <w:rFonts w:ascii="Times New Roman" w:eastAsia="Calibri" w:hAnsi="Times New Roman" w:cs="Times New Roman"/>
                  <w:sz w:val="24"/>
                  <w:szCs w:val="24"/>
                </w:rPr>
                <w:delText>5'</w:delText>
              </w:r>
              <w:r w:rsidRPr="0010148B" w:rsidDel="00D30C17">
                <w:rPr>
                  <w:rFonts w:ascii="Times New Roman" w:eastAsia="Calibri" w:hAnsi="Times New Roman" w:cs="Times New Roman"/>
                  <w:color w:val="000000"/>
                  <w:sz w:val="24"/>
                  <w:szCs w:val="24"/>
                  <w:shd w:val="clear" w:color="auto" w:fill="FFFFFF"/>
                </w:rPr>
                <w:delText xml:space="preserve"> E</w:delText>
              </w:r>
            </w:del>
          </w:p>
        </w:tc>
        <w:tc>
          <w:tcPr>
            <w:tcW w:w="1337" w:type="dxa"/>
            <w:vAlign w:val="center"/>
          </w:tcPr>
          <w:p w14:paraId="25A9E206" w14:textId="55F8288D" w:rsidR="002854A6" w:rsidRPr="0010148B" w:rsidDel="00D30C17" w:rsidRDefault="002854A6" w:rsidP="00C655CD">
            <w:pPr>
              <w:jc w:val="center"/>
              <w:cnfStyle w:val="000000100000" w:firstRow="0" w:lastRow="0" w:firstColumn="0" w:lastColumn="0" w:oddVBand="0" w:evenVBand="0" w:oddHBand="1" w:evenHBand="0" w:firstRowFirstColumn="0" w:firstRowLastColumn="0" w:lastRowFirstColumn="0" w:lastRowLastColumn="0"/>
              <w:rPr>
                <w:del w:id="202" w:author="Кристина" w:date="2025-03-10T11:27:00Z"/>
                <w:rFonts w:ascii="Times New Roman" w:eastAsia="Calibri" w:hAnsi="Times New Roman" w:cs="Times New Roman"/>
                <w:color w:val="000000"/>
                <w:sz w:val="24"/>
                <w:szCs w:val="24"/>
                <w:shd w:val="clear" w:color="auto" w:fill="FFFFFF"/>
              </w:rPr>
            </w:pPr>
            <w:del w:id="203" w:author="Кристина" w:date="2025-03-10T11:27:00Z">
              <w:r w:rsidRPr="0010148B" w:rsidDel="00D30C17">
                <w:rPr>
                  <w:rFonts w:ascii="Times New Roman" w:eastAsia="Calibri" w:hAnsi="Times New Roman" w:cs="Times New Roman"/>
                  <w:color w:val="000000"/>
                  <w:sz w:val="24"/>
                  <w:szCs w:val="24"/>
                  <w:shd w:val="clear" w:color="auto" w:fill="FFFFFF"/>
                </w:rPr>
                <w:delText>67°36'</w:delText>
              </w:r>
              <w:r w:rsidRPr="0010148B" w:rsidDel="00D30C17">
                <w:rPr>
                  <w:rFonts w:ascii="Times New Roman" w:eastAsia="Calibri" w:hAnsi="Times New Roman" w:cs="Times New Roman"/>
                  <w:color w:val="000000"/>
                  <w:sz w:val="24"/>
                  <w:szCs w:val="24"/>
                  <w:shd w:val="clear" w:color="auto" w:fill="FFFFFF"/>
                  <w:lang w:val="en-US"/>
                </w:rPr>
                <w:delText xml:space="preserve"> </w:delText>
              </w:r>
              <w:r w:rsidRPr="0010148B" w:rsidDel="00D30C17">
                <w:rPr>
                  <w:rFonts w:ascii="Times New Roman" w:eastAsia="Calibri" w:hAnsi="Times New Roman" w:cs="Times New Roman"/>
                  <w:color w:val="000000"/>
                  <w:sz w:val="24"/>
                  <w:szCs w:val="24"/>
                  <w:shd w:val="clear" w:color="auto" w:fill="FFFFFF"/>
                </w:rPr>
                <w:delText>N</w:delText>
              </w:r>
            </w:del>
          </w:p>
          <w:p w14:paraId="0150D275" w14:textId="0E22D8D5" w:rsidR="002854A6" w:rsidRPr="0010148B" w:rsidDel="00D30C17" w:rsidRDefault="002854A6" w:rsidP="00C655CD">
            <w:pPr>
              <w:jc w:val="center"/>
              <w:cnfStyle w:val="000000100000" w:firstRow="0" w:lastRow="0" w:firstColumn="0" w:lastColumn="0" w:oddVBand="0" w:evenVBand="0" w:oddHBand="1" w:evenHBand="0" w:firstRowFirstColumn="0" w:firstRowLastColumn="0" w:lastRowFirstColumn="0" w:lastRowLastColumn="0"/>
              <w:rPr>
                <w:del w:id="204" w:author="Кристина" w:date="2025-03-10T11:27:00Z"/>
                <w:rFonts w:ascii="Times New Roman" w:eastAsia="Calibri" w:hAnsi="Times New Roman" w:cs="Times New Roman"/>
                <w:sz w:val="24"/>
                <w:szCs w:val="24"/>
              </w:rPr>
            </w:pPr>
            <w:del w:id="205" w:author="Кристина" w:date="2025-03-10T11:27:00Z">
              <w:r w:rsidRPr="0010148B" w:rsidDel="00D30C17">
                <w:rPr>
                  <w:rFonts w:ascii="Times New Roman" w:eastAsia="Calibri" w:hAnsi="Times New Roman" w:cs="Times New Roman"/>
                  <w:color w:val="000000"/>
                  <w:sz w:val="24"/>
                  <w:szCs w:val="24"/>
                  <w:shd w:val="clear" w:color="auto" w:fill="FFFFFF"/>
                </w:rPr>
                <w:delText>33°2' E</w:delText>
              </w:r>
            </w:del>
          </w:p>
        </w:tc>
        <w:tc>
          <w:tcPr>
            <w:tcW w:w="1336" w:type="dxa"/>
            <w:vAlign w:val="center"/>
          </w:tcPr>
          <w:p w14:paraId="14A6708E" w14:textId="4EEF713D" w:rsidR="002854A6" w:rsidRPr="0010148B" w:rsidDel="00D30C17" w:rsidRDefault="002854A6" w:rsidP="00C655CD">
            <w:pPr>
              <w:jc w:val="center"/>
              <w:cnfStyle w:val="000000100000" w:firstRow="0" w:lastRow="0" w:firstColumn="0" w:lastColumn="0" w:oddVBand="0" w:evenVBand="0" w:oddHBand="1" w:evenHBand="0" w:firstRowFirstColumn="0" w:firstRowLastColumn="0" w:lastRowFirstColumn="0" w:lastRowLastColumn="0"/>
              <w:rPr>
                <w:del w:id="206" w:author="Кристина" w:date="2025-03-10T11:27:00Z"/>
                <w:rFonts w:ascii="Times New Roman" w:eastAsia="Calibri" w:hAnsi="Times New Roman" w:cs="Times New Roman"/>
                <w:color w:val="000000"/>
                <w:sz w:val="24"/>
                <w:szCs w:val="24"/>
                <w:shd w:val="clear" w:color="auto" w:fill="FFFFFF"/>
              </w:rPr>
            </w:pPr>
            <w:del w:id="207" w:author="Кристина" w:date="2025-03-10T11:27:00Z">
              <w:r w:rsidRPr="0010148B" w:rsidDel="00D30C17">
                <w:rPr>
                  <w:rFonts w:ascii="Times New Roman" w:eastAsia="Calibri" w:hAnsi="Times New Roman" w:cs="Times New Roman"/>
                  <w:sz w:val="24"/>
                  <w:szCs w:val="24"/>
                </w:rPr>
                <w:delText>66°54'</w:delText>
              </w:r>
              <w:r w:rsidRPr="0010148B" w:rsidDel="00D30C17">
                <w:rPr>
                  <w:rFonts w:ascii="Times New Roman" w:eastAsia="Calibri" w:hAnsi="Times New Roman" w:cs="Times New Roman"/>
                  <w:color w:val="000000"/>
                  <w:sz w:val="24"/>
                  <w:szCs w:val="24"/>
                  <w:shd w:val="clear" w:color="auto" w:fill="FFFFFF"/>
                </w:rPr>
                <w:delText xml:space="preserve"> N</w:delText>
              </w:r>
            </w:del>
          </w:p>
          <w:p w14:paraId="5038A4D8" w14:textId="0E1ED3E0" w:rsidR="002854A6" w:rsidRPr="0010148B" w:rsidDel="00D30C17" w:rsidRDefault="002854A6" w:rsidP="00C655CD">
            <w:pPr>
              <w:jc w:val="center"/>
              <w:cnfStyle w:val="000000100000" w:firstRow="0" w:lastRow="0" w:firstColumn="0" w:lastColumn="0" w:oddVBand="0" w:evenVBand="0" w:oddHBand="1" w:evenHBand="0" w:firstRowFirstColumn="0" w:firstRowLastColumn="0" w:lastRowFirstColumn="0" w:lastRowLastColumn="0"/>
              <w:rPr>
                <w:del w:id="208" w:author="Кристина" w:date="2025-03-10T11:27:00Z"/>
                <w:rFonts w:ascii="Times New Roman" w:eastAsia="Calibri" w:hAnsi="Times New Roman" w:cs="Times New Roman"/>
                <w:sz w:val="24"/>
                <w:szCs w:val="24"/>
              </w:rPr>
            </w:pPr>
            <w:del w:id="209" w:author="Кристина" w:date="2025-03-10T11:27:00Z">
              <w:r w:rsidRPr="0010148B" w:rsidDel="00D30C17">
                <w:rPr>
                  <w:rFonts w:ascii="Times New Roman" w:eastAsia="Calibri" w:hAnsi="Times New Roman" w:cs="Times New Roman"/>
                  <w:sz w:val="24"/>
                  <w:szCs w:val="24"/>
                </w:rPr>
                <w:delText>65°45'</w:delText>
              </w:r>
              <w:r w:rsidRPr="0010148B" w:rsidDel="00D30C17">
                <w:rPr>
                  <w:rFonts w:ascii="Times New Roman" w:eastAsia="Calibri" w:hAnsi="Times New Roman" w:cs="Times New Roman"/>
                  <w:color w:val="000000"/>
                  <w:sz w:val="24"/>
                  <w:szCs w:val="24"/>
                  <w:shd w:val="clear" w:color="auto" w:fill="FFFFFF"/>
                </w:rPr>
                <w:delText xml:space="preserve"> E</w:delText>
              </w:r>
            </w:del>
          </w:p>
        </w:tc>
        <w:tc>
          <w:tcPr>
            <w:tcW w:w="1337" w:type="dxa"/>
            <w:vAlign w:val="center"/>
          </w:tcPr>
          <w:p w14:paraId="504DD6AD" w14:textId="25AD6BE9" w:rsidR="005069AA" w:rsidRPr="0010148B" w:rsidDel="00D30C17" w:rsidRDefault="005069AA" w:rsidP="00C655CD">
            <w:pPr>
              <w:jc w:val="center"/>
              <w:cnfStyle w:val="000000100000" w:firstRow="0" w:lastRow="0" w:firstColumn="0" w:lastColumn="0" w:oddVBand="0" w:evenVBand="0" w:oddHBand="1" w:evenHBand="0" w:firstRowFirstColumn="0" w:firstRowLastColumn="0" w:lastRowFirstColumn="0" w:lastRowLastColumn="0"/>
              <w:rPr>
                <w:del w:id="210" w:author="Кристина" w:date="2025-03-10T11:27:00Z"/>
                <w:rFonts w:ascii="Times New Roman" w:eastAsia="Calibri" w:hAnsi="Times New Roman" w:cs="Times New Roman"/>
                <w:sz w:val="24"/>
                <w:szCs w:val="24"/>
                <w:lang w:val="en-US"/>
              </w:rPr>
            </w:pPr>
            <w:del w:id="211" w:author="Кристина" w:date="2025-03-10T11:27:00Z">
              <w:r w:rsidRPr="0010148B" w:rsidDel="00D30C17">
                <w:rPr>
                  <w:rFonts w:ascii="Times New Roman" w:eastAsia="Calibri" w:hAnsi="Times New Roman" w:cs="Times New Roman"/>
                  <w:sz w:val="24"/>
                  <w:szCs w:val="24"/>
                  <w:lang w:val="en-US"/>
                </w:rPr>
                <w:delText xml:space="preserve">71°57' </w:delText>
              </w:r>
              <w:r w:rsidRPr="0010148B" w:rsidDel="00D30C17">
                <w:rPr>
                  <w:rFonts w:ascii="Times New Roman" w:eastAsia="Calibri" w:hAnsi="Times New Roman" w:cs="Times New Roman"/>
                  <w:color w:val="000000"/>
                  <w:sz w:val="24"/>
                  <w:szCs w:val="24"/>
                  <w:shd w:val="clear" w:color="auto" w:fill="FFFFFF"/>
                </w:rPr>
                <w:delText>N</w:delText>
              </w:r>
            </w:del>
          </w:p>
          <w:p w14:paraId="4C03368C" w14:textId="3D0CDA8D" w:rsidR="005069AA" w:rsidRPr="0010148B" w:rsidDel="00D30C17" w:rsidRDefault="005069AA" w:rsidP="00C655CD">
            <w:pPr>
              <w:jc w:val="center"/>
              <w:cnfStyle w:val="000000100000" w:firstRow="0" w:lastRow="0" w:firstColumn="0" w:lastColumn="0" w:oddVBand="0" w:evenVBand="0" w:oddHBand="1" w:evenHBand="0" w:firstRowFirstColumn="0" w:firstRowLastColumn="0" w:lastRowFirstColumn="0" w:lastRowLastColumn="0"/>
              <w:rPr>
                <w:del w:id="212" w:author="Кристина" w:date="2025-03-10T11:27:00Z"/>
                <w:rFonts w:ascii="Times New Roman" w:eastAsia="Calibri" w:hAnsi="Times New Roman" w:cs="Times New Roman"/>
                <w:sz w:val="24"/>
                <w:szCs w:val="24"/>
                <w:lang w:val="en-US"/>
              </w:rPr>
            </w:pPr>
            <w:del w:id="213" w:author="Кристина" w:date="2025-03-10T11:27:00Z">
              <w:r w:rsidRPr="0010148B" w:rsidDel="00D30C17">
                <w:rPr>
                  <w:rFonts w:ascii="Times New Roman" w:eastAsia="Calibri" w:hAnsi="Times New Roman" w:cs="Times New Roman"/>
                  <w:sz w:val="24"/>
                  <w:szCs w:val="24"/>
                  <w:lang w:val="en-US"/>
                </w:rPr>
                <w:delText>102°40'</w:delText>
              </w:r>
              <w:r w:rsidRPr="0010148B" w:rsidDel="00D30C17">
                <w:rPr>
                  <w:rFonts w:ascii="Times New Roman" w:eastAsia="Calibri" w:hAnsi="Times New Roman" w:cs="Times New Roman"/>
                  <w:color w:val="000000"/>
                  <w:sz w:val="24"/>
                  <w:szCs w:val="24"/>
                  <w:shd w:val="clear" w:color="auto" w:fill="FFFFFF"/>
                </w:rPr>
                <w:delText>E</w:delText>
              </w:r>
            </w:del>
          </w:p>
        </w:tc>
        <w:tc>
          <w:tcPr>
            <w:tcW w:w="1336" w:type="dxa"/>
            <w:vAlign w:val="center"/>
          </w:tcPr>
          <w:p w14:paraId="1603A7A2" w14:textId="1111FA37" w:rsidR="002854A6" w:rsidRPr="0010148B" w:rsidDel="00D30C17" w:rsidRDefault="002854A6" w:rsidP="00C655CD">
            <w:pPr>
              <w:jc w:val="center"/>
              <w:cnfStyle w:val="000000100000" w:firstRow="0" w:lastRow="0" w:firstColumn="0" w:lastColumn="0" w:oddVBand="0" w:evenVBand="0" w:oddHBand="1" w:evenHBand="0" w:firstRowFirstColumn="0" w:firstRowLastColumn="0" w:lastRowFirstColumn="0" w:lastRowLastColumn="0"/>
              <w:rPr>
                <w:del w:id="214" w:author="Кристина" w:date="2025-03-10T11:27:00Z"/>
                <w:rFonts w:ascii="Times New Roman" w:eastAsia="Calibri" w:hAnsi="Times New Roman" w:cs="Times New Roman"/>
                <w:sz w:val="24"/>
                <w:szCs w:val="24"/>
              </w:rPr>
            </w:pPr>
            <w:del w:id="215" w:author="Кристина" w:date="2025-03-10T11:27:00Z">
              <w:r w:rsidRPr="0010148B" w:rsidDel="00D30C17">
                <w:rPr>
                  <w:rFonts w:ascii="Times New Roman" w:eastAsia="Calibri" w:hAnsi="Times New Roman" w:cs="Times New Roman"/>
                  <w:sz w:val="24"/>
                  <w:szCs w:val="24"/>
                </w:rPr>
                <w:delText>70°30' N</w:delText>
              </w:r>
            </w:del>
          </w:p>
          <w:p w14:paraId="4124C7DA" w14:textId="3FB396BD" w:rsidR="002854A6" w:rsidRPr="0010148B" w:rsidDel="00D30C17" w:rsidRDefault="002854A6" w:rsidP="00C655CD">
            <w:pPr>
              <w:jc w:val="center"/>
              <w:cnfStyle w:val="000000100000" w:firstRow="0" w:lastRow="0" w:firstColumn="0" w:lastColumn="0" w:oddVBand="0" w:evenVBand="0" w:oddHBand="1" w:evenHBand="0" w:firstRowFirstColumn="0" w:firstRowLastColumn="0" w:lastRowFirstColumn="0" w:lastRowLastColumn="0"/>
              <w:rPr>
                <w:del w:id="216" w:author="Кристина" w:date="2025-03-10T11:27:00Z"/>
                <w:rFonts w:ascii="Times New Roman" w:eastAsia="Calibri" w:hAnsi="Times New Roman" w:cs="Times New Roman"/>
                <w:sz w:val="24"/>
                <w:szCs w:val="24"/>
              </w:rPr>
            </w:pPr>
            <w:del w:id="217" w:author="Кристина" w:date="2025-03-10T11:27:00Z">
              <w:r w:rsidRPr="0010148B" w:rsidDel="00D30C17">
                <w:rPr>
                  <w:rFonts w:ascii="Times New Roman" w:eastAsia="Calibri" w:hAnsi="Times New Roman" w:cs="Times New Roman"/>
                  <w:sz w:val="24"/>
                  <w:szCs w:val="24"/>
                </w:rPr>
                <w:delText>147°10' E</w:delText>
              </w:r>
            </w:del>
          </w:p>
        </w:tc>
        <w:tc>
          <w:tcPr>
            <w:tcW w:w="1337" w:type="dxa"/>
            <w:vAlign w:val="center"/>
          </w:tcPr>
          <w:p w14:paraId="7899003B" w14:textId="171CDC0A" w:rsidR="002854A6" w:rsidRPr="0010148B" w:rsidDel="00D30C17" w:rsidRDefault="002854A6" w:rsidP="00C655CD">
            <w:pPr>
              <w:jc w:val="center"/>
              <w:cnfStyle w:val="000000100000" w:firstRow="0" w:lastRow="0" w:firstColumn="0" w:lastColumn="0" w:oddVBand="0" w:evenVBand="0" w:oddHBand="1" w:evenHBand="0" w:firstRowFirstColumn="0" w:firstRowLastColumn="0" w:lastRowFirstColumn="0" w:lastRowLastColumn="0"/>
              <w:rPr>
                <w:del w:id="218" w:author="Кристина" w:date="2025-03-10T11:27:00Z"/>
                <w:rFonts w:ascii="Times New Roman" w:eastAsia="Calibri" w:hAnsi="Times New Roman" w:cs="Times New Roman"/>
                <w:color w:val="000000"/>
                <w:sz w:val="24"/>
                <w:szCs w:val="24"/>
                <w:shd w:val="clear" w:color="auto" w:fill="FFFFFF"/>
              </w:rPr>
            </w:pPr>
            <w:del w:id="219" w:author="Кристина" w:date="2025-03-10T11:27:00Z">
              <w:r w:rsidRPr="0010148B" w:rsidDel="00D30C17">
                <w:rPr>
                  <w:rFonts w:ascii="Times New Roman" w:eastAsia="Calibri" w:hAnsi="Times New Roman" w:cs="Times New Roman"/>
                  <w:color w:val="000000"/>
                  <w:sz w:val="24"/>
                  <w:szCs w:val="24"/>
                  <w:shd w:val="clear" w:color="auto" w:fill="FFFFFF"/>
                </w:rPr>
                <w:delText>68°02′ N</w:delText>
              </w:r>
            </w:del>
          </w:p>
          <w:p w14:paraId="20AADF35" w14:textId="7EAD8837" w:rsidR="002854A6" w:rsidRPr="0010148B" w:rsidDel="00D30C17" w:rsidRDefault="002854A6" w:rsidP="00C655CD">
            <w:pPr>
              <w:jc w:val="center"/>
              <w:cnfStyle w:val="000000100000" w:firstRow="0" w:lastRow="0" w:firstColumn="0" w:lastColumn="0" w:oddVBand="0" w:evenVBand="0" w:oddHBand="1" w:evenHBand="0" w:firstRowFirstColumn="0" w:firstRowLastColumn="0" w:lastRowFirstColumn="0" w:lastRowLastColumn="0"/>
              <w:rPr>
                <w:del w:id="220" w:author="Кристина" w:date="2025-03-10T11:27:00Z"/>
                <w:rFonts w:ascii="Times New Roman" w:eastAsia="Calibri" w:hAnsi="Times New Roman" w:cs="Times New Roman"/>
                <w:sz w:val="24"/>
                <w:szCs w:val="24"/>
              </w:rPr>
            </w:pPr>
            <w:del w:id="221" w:author="Кристина" w:date="2025-03-10T11:27:00Z">
              <w:r w:rsidRPr="0010148B" w:rsidDel="00D30C17">
                <w:rPr>
                  <w:rFonts w:ascii="Times New Roman" w:eastAsia="Calibri" w:hAnsi="Times New Roman" w:cs="Times New Roman"/>
                  <w:color w:val="000000"/>
                  <w:sz w:val="24"/>
                  <w:szCs w:val="24"/>
                  <w:shd w:val="clear" w:color="auto" w:fill="FFFFFF"/>
                </w:rPr>
                <w:delText>166°40'</w:delText>
              </w:r>
              <w:r w:rsidRPr="0010148B" w:rsidDel="00D30C17">
                <w:rPr>
                  <w:rFonts w:ascii="Times New Roman" w:eastAsia="Calibri" w:hAnsi="Times New Roman" w:cs="Times New Roman"/>
                  <w:color w:val="000000"/>
                  <w:sz w:val="24"/>
                  <w:szCs w:val="24"/>
                  <w:shd w:val="clear" w:color="auto" w:fill="FFFFFF"/>
                  <w:lang w:val="en-US"/>
                </w:rPr>
                <w:delText xml:space="preserve"> </w:delText>
              </w:r>
              <w:r w:rsidRPr="0010148B" w:rsidDel="00D30C17">
                <w:rPr>
                  <w:rFonts w:ascii="Times New Roman" w:eastAsia="Calibri" w:hAnsi="Times New Roman" w:cs="Times New Roman"/>
                  <w:color w:val="000000"/>
                  <w:sz w:val="24"/>
                  <w:szCs w:val="24"/>
                  <w:shd w:val="clear" w:color="auto" w:fill="FFFFFF"/>
                </w:rPr>
                <w:delText>E</w:delText>
              </w:r>
            </w:del>
          </w:p>
        </w:tc>
      </w:tr>
      <w:tr w:rsidR="00C655CD" w:rsidRPr="0010148B" w:rsidDel="00D30C17" w14:paraId="77165161" w14:textId="07464777" w:rsidTr="00C655CD">
        <w:trPr>
          <w:trHeight w:val="828"/>
          <w:del w:id="222" w:author="Кристина" w:date="2025-03-10T11:27:00Z"/>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308FF9D0" w14:textId="5E2B573A" w:rsidR="002854A6" w:rsidRPr="0010148B" w:rsidDel="00D30C17" w:rsidRDefault="002854A6" w:rsidP="00C655CD">
            <w:pPr>
              <w:jc w:val="center"/>
              <w:rPr>
                <w:del w:id="223" w:author="Кристина" w:date="2025-03-10T11:27:00Z"/>
                <w:rFonts w:ascii="Times New Roman" w:eastAsia="Calibri" w:hAnsi="Times New Roman" w:cs="Times New Roman"/>
                <w:sz w:val="24"/>
                <w:szCs w:val="24"/>
                <w:lang w:val="en-US"/>
              </w:rPr>
            </w:pPr>
            <w:del w:id="224" w:author="Кристина" w:date="2025-03-10T11:27:00Z">
              <w:r w:rsidRPr="0010148B" w:rsidDel="00D30C17">
                <w:rPr>
                  <w:rFonts w:ascii="Times New Roman" w:eastAsia="Calibri" w:hAnsi="Times New Roman" w:cs="Times New Roman"/>
                  <w:sz w:val="24"/>
                  <w:szCs w:val="24"/>
                  <w:lang w:val="en-US"/>
                </w:rPr>
                <w:delText>Elevation (masl)</w:delText>
              </w:r>
            </w:del>
          </w:p>
        </w:tc>
        <w:tc>
          <w:tcPr>
            <w:tcW w:w="1336" w:type="dxa"/>
            <w:tcBorders>
              <w:top w:val="single" w:sz="4" w:space="0" w:color="7F7F7F" w:themeColor="text1" w:themeTint="80"/>
              <w:left w:val="single" w:sz="4" w:space="0" w:color="auto"/>
              <w:bottom w:val="single" w:sz="4" w:space="0" w:color="7F7F7F" w:themeColor="text1" w:themeTint="80"/>
            </w:tcBorders>
            <w:vAlign w:val="center"/>
          </w:tcPr>
          <w:p w14:paraId="7E302424" w14:textId="00A98051" w:rsidR="002854A6" w:rsidRPr="0010148B" w:rsidDel="00D30C17" w:rsidRDefault="002854A6" w:rsidP="00C655CD">
            <w:pPr>
              <w:jc w:val="center"/>
              <w:cnfStyle w:val="000000000000" w:firstRow="0" w:lastRow="0" w:firstColumn="0" w:lastColumn="0" w:oddVBand="0" w:evenVBand="0" w:oddHBand="0" w:evenHBand="0" w:firstRowFirstColumn="0" w:firstRowLastColumn="0" w:lastRowFirstColumn="0" w:lastRowLastColumn="0"/>
              <w:rPr>
                <w:del w:id="225" w:author="Кристина" w:date="2025-03-10T11:27:00Z"/>
                <w:rFonts w:ascii="Times New Roman" w:eastAsia="Calibri" w:hAnsi="Times New Roman" w:cs="Times New Roman"/>
                <w:color w:val="000000"/>
                <w:sz w:val="24"/>
                <w:szCs w:val="24"/>
                <w:shd w:val="clear" w:color="auto" w:fill="FFFFFF"/>
                <w:lang w:val="en-US"/>
              </w:rPr>
            </w:pPr>
            <w:del w:id="226" w:author="Кристина" w:date="2025-03-10T11:27:00Z">
              <w:r w:rsidRPr="0010148B" w:rsidDel="00D30C17">
                <w:rPr>
                  <w:rFonts w:ascii="Times New Roman" w:eastAsia="Calibri" w:hAnsi="Times New Roman" w:cs="Times New Roman"/>
                  <w:color w:val="000000"/>
                  <w:sz w:val="24"/>
                  <w:szCs w:val="24"/>
                  <w:shd w:val="clear" w:color="auto" w:fill="FFFFFF"/>
                  <w:lang w:val="en-US"/>
                </w:rPr>
                <w:delText>179</w:delText>
              </w:r>
            </w:del>
          </w:p>
        </w:tc>
        <w:tc>
          <w:tcPr>
            <w:tcW w:w="1337" w:type="dxa"/>
            <w:vAlign w:val="center"/>
          </w:tcPr>
          <w:p w14:paraId="1E6F6E44" w14:textId="494A07B7" w:rsidR="002854A6" w:rsidRPr="0010148B" w:rsidDel="00D30C17" w:rsidRDefault="003959D2" w:rsidP="00C655CD">
            <w:pPr>
              <w:jc w:val="center"/>
              <w:cnfStyle w:val="000000000000" w:firstRow="0" w:lastRow="0" w:firstColumn="0" w:lastColumn="0" w:oddVBand="0" w:evenVBand="0" w:oddHBand="0" w:evenHBand="0" w:firstRowFirstColumn="0" w:firstRowLastColumn="0" w:lastRowFirstColumn="0" w:lastRowLastColumn="0"/>
              <w:rPr>
                <w:del w:id="227" w:author="Кристина" w:date="2025-03-10T11:27:00Z"/>
                <w:rFonts w:ascii="Times New Roman" w:eastAsia="Calibri" w:hAnsi="Times New Roman" w:cs="Times New Roman"/>
                <w:sz w:val="24"/>
                <w:szCs w:val="24"/>
              </w:rPr>
            </w:pPr>
            <w:del w:id="228" w:author="Кристина" w:date="2025-03-10T11:27:00Z">
              <w:r w:rsidRPr="0010148B" w:rsidDel="00D30C17">
                <w:rPr>
                  <w:rFonts w:ascii="Times New Roman" w:eastAsia="Calibri" w:hAnsi="Times New Roman" w:cs="Times New Roman"/>
                  <w:color w:val="000000"/>
                  <w:sz w:val="24"/>
                  <w:szCs w:val="24"/>
                  <w:shd w:val="clear" w:color="auto" w:fill="FFFFFF"/>
                </w:rPr>
                <w:delText>127</w:delText>
              </w:r>
            </w:del>
          </w:p>
        </w:tc>
        <w:tc>
          <w:tcPr>
            <w:tcW w:w="1336" w:type="dxa"/>
            <w:vAlign w:val="center"/>
          </w:tcPr>
          <w:p w14:paraId="33E5E80B" w14:textId="5E564256" w:rsidR="002854A6" w:rsidRPr="0010148B" w:rsidDel="00D30C17" w:rsidRDefault="002854A6" w:rsidP="00C655CD">
            <w:pPr>
              <w:jc w:val="center"/>
              <w:cnfStyle w:val="000000000000" w:firstRow="0" w:lastRow="0" w:firstColumn="0" w:lastColumn="0" w:oddVBand="0" w:evenVBand="0" w:oddHBand="0" w:evenHBand="0" w:firstRowFirstColumn="0" w:firstRowLastColumn="0" w:lastRowFirstColumn="0" w:lastRowLastColumn="0"/>
              <w:rPr>
                <w:del w:id="229" w:author="Кристина" w:date="2025-03-10T11:27:00Z"/>
                <w:rFonts w:ascii="Times New Roman" w:eastAsia="Calibri" w:hAnsi="Times New Roman" w:cs="Times New Roman"/>
                <w:sz w:val="24"/>
                <w:szCs w:val="24"/>
              </w:rPr>
            </w:pPr>
            <w:del w:id="230" w:author="Кристина" w:date="2025-03-10T11:27:00Z">
              <w:r w:rsidRPr="0010148B" w:rsidDel="00D30C17">
                <w:rPr>
                  <w:rFonts w:ascii="Times New Roman" w:eastAsia="Calibri" w:hAnsi="Times New Roman" w:cs="Times New Roman"/>
                  <w:iCs/>
                  <w:sz w:val="24"/>
                  <w:szCs w:val="24"/>
                  <w:lang w:val="en-US"/>
                </w:rPr>
                <w:delText>125</w:delText>
              </w:r>
            </w:del>
          </w:p>
        </w:tc>
        <w:tc>
          <w:tcPr>
            <w:tcW w:w="1337" w:type="dxa"/>
            <w:vAlign w:val="center"/>
          </w:tcPr>
          <w:p w14:paraId="54FF1B2C" w14:textId="43FF9165" w:rsidR="00CE513C" w:rsidRPr="0010148B" w:rsidDel="00D30C17" w:rsidRDefault="00CE513C" w:rsidP="00C655CD">
            <w:pPr>
              <w:jc w:val="center"/>
              <w:cnfStyle w:val="000000000000" w:firstRow="0" w:lastRow="0" w:firstColumn="0" w:lastColumn="0" w:oddVBand="0" w:evenVBand="0" w:oddHBand="0" w:evenHBand="0" w:firstRowFirstColumn="0" w:firstRowLastColumn="0" w:lastRowFirstColumn="0" w:lastRowLastColumn="0"/>
              <w:rPr>
                <w:del w:id="231" w:author="Кристина" w:date="2025-03-10T11:27:00Z"/>
                <w:rFonts w:ascii="Times New Roman" w:eastAsia="Calibri" w:hAnsi="Times New Roman" w:cs="Times New Roman"/>
                <w:sz w:val="24"/>
                <w:szCs w:val="24"/>
              </w:rPr>
            </w:pPr>
            <w:del w:id="232" w:author="Кристина" w:date="2025-03-10T11:27:00Z">
              <w:r w:rsidRPr="0010148B" w:rsidDel="00D30C17">
                <w:rPr>
                  <w:rFonts w:ascii="Times New Roman" w:eastAsia="Calibri" w:hAnsi="Times New Roman" w:cs="Times New Roman"/>
                  <w:sz w:val="24"/>
                  <w:szCs w:val="24"/>
                </w:rPr>
                <w:delText>35</w:delText>
              </w:r>
            </w:del>
          </w:p>
        </w:tc>
        <w:tc>
          <w:tcPr>
            <w:tcW w:w="1336" w:type="dxa"/>
            <w:vAlign w:val="center"/>
          </w:tcPr>
          <w:p w14:paraId="01AAE03F" w14:textId="5DC5686E" w:rsidR="002854A6" w:rsidRPr="0010148B" w:rsidDel="00D30C17" w:rsidRDefault="003959D2" w:rsidP="00C655CD">
            <w:pPr>
              <w:jc w:val="center"/>
              <w:cnfStyle w:val="000000000000" w:firstRow="0" w:lastRow="0" w:firstColumn="0" w:lastColumn="0" w:oddVBand="0" w:evenVBand="0" w:oddHBand="0" w:evenHBand="0" w:firstRowFirstColumn="0" w:firstRowLastColumn="0" w:lastRowFirstColumn="0" w:lastRowLastColumn="0"/>
              <w:rPr>
                <w:del w:id="233" w:author="Кристина" w:date="2025-03-10T11:27:00Z"/>
                <w:rFonts w:ascii="Times New Roman" w:eastAsia="Calibri" w:hAnsi="Times New Roman" w:cs="Times New Roman"/>
                <w:sz w:val="24"/>
                <w:szCs w:val="24"/>
              </w:rPr>
            </w:pPr>
            <w:del w:id="234" w:author="Кристина" w:date="2025-03-10T11:27:00Z">
              <w:r w:rsidRPr="0010148B" w:rsidDel="00D30C17">
                <w:rPr>
                  <w:rFonts w:ascii="Times New Roman" w:eastAsia="Calibri" w:hAnsi="Times New Roman" w:cs="Times New Roman"/>
                  <w:sz w:val="24"/>
                  <w:szCs w:val="24"/>
                </w:rPr>
                <w:delText>7</w:delText>
              </w:r>
            </w:del>
          </w:p>
        </w:tc>
        <w:tc>
          <w:tcPr>
            <w:tcW w:w="1337" w:type="dxa"/>
            <w:vAlign w:val="center"/>
          </w:tcPr>
          <w:p w14:paraId="3D761BD3" w14:textId="6BE33A73" w:rsidR="002854A6" w:rsidRPr="0010148B" w:rsidDel="00D30C17" w:rsidRDefault="003959D2" w:rsidP="00C655CD">
            <w:pPr>
              <w:shd w:val="clear" w:color="auto" w:fill="FFFFFF"/>
              <w:spacing w:after="120"/>
              <w:jc w:val="center"/>
              <w:cnfStyle w:val="000000000000" w:firstRow="0" w:lastRow="0" w:firstColumn="0" w:lastColumn="0" w:oddVBand="0" w:evenVBand="0" w:oddHBand="0" w:evenHBand="0" w:firstRowFirstColumn="0" w:firstRowLastColumn="0" w:lastRowFirstColumn="0" w:lastRowLastColumn="0"/>
              <w:rPr>
                <w:del w:id="235" w:author="Кристина" w:date="2025-03-10T11:27:00Z"/>
                <w:rFonts w:ascii="Times New Roman" w:eastAsia="Times New Roman" w:hAnsi="Times New Roman" w:cs="Times New Roman"/>
                <w:color w:val="000000"/>
                <w:sz w:val="24"/>
                <w:szCs w:val="24"/>
                <w:lang w:val="en-US" w:eastAsia="ru-RU"/>
              </w:rPr>
            </w:pPr>
            <w:del w:id="236" w:author="Кристина" w:date="2025-03-10T11:27:00Z">
              <w:r w:rsidRPr="0010148B" w:rsidDel="00D30C17">
                <w:rPr>
                  <w:rFonts w:ascii="Times New Roman" w:eastAsia="Times New Roman" w:hAnsi="Times New Roman" w:cs="Times New Roman"/>
                  <w:color w:val="000000"/>
                  <w:sz w:val="24"/>
                  <w:szCs w:val="24"/>
                  <w:lang w:eastAsia="ru-RU"/>
                </w:rPr>
                <w:delText>468</w:delText>
              </w:r>
              <w:r w:rsidR="002854A6" w:rsidRPr="0010148B" w:rsidDel="00D30C17">
                <w:rPr>
                  <w:rFonts w:ascii="Times New Roman" w:eastAsia="Times New Roman" w:hAnsi="Times New Roman" w:cs="Times New Roman"/>
                  <w:vanish/>
                  <w:sz w:val="24"/>
                  <w:szCs w:val="24"/>
                  <w:lang w:eastAsia="ru-RU"/>
                </w:rPr>
                <w:delText>Начало формы</w:delText>
              </w:r>
            </w:del>
          </w:p>
        </w:tc>
      </w:tr>
      <w:tr w:rsidR="00C655CD" w:rsidRPr="0010148B" w:rsidDel="00D30C17" w14:paraId="374E3CD0" w14:textId="2C0D1579" w:rsidTr="00C655CD">
        <w:trPr>
          <w:cnfStyle w:val="000000100000" w:firstRow="0" w:lastRow="0" w:firstColumn="0" w:lastColumn="0" w:oddVBand="0" w:evenVBand="0" w:oddHBand="1" w:evenHBand="0" w:firstRowFirstColumn="0" w:firstRowLastColumn="0" w:lastRowFirstColumn="0" w:lastRowLastColumn="0"/>
          <w:trHeight w:val="828"/>
          <w:del w:id="237" w:author="Кристина" w:date="2025-03-10T11:27:00Z"/>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2E3CED60" w14:textId="0EF11977" w:rsidR="002854A6" w:rsidRPr="0010148B" w:rsidDel="00D30C17" w:rsidRDefault="002854A6" w:rsidP="00C655CD">
            <w:pPr>
              <w:jc w:val="center"/>
              <w:rPr>
                <w:del w:id="238" w:author="Кристина" w:date="2025-03-10T11:27:00Z"/>
                <w:rFonts w:ascii="Times New Roman" w:eastAsia="Calibri" w:hAnsi="Times New Roman" w:cs="Times New Roman"/>
                <w:sz w:val="24"/>
                <w:szCs w:val="24"/>
              </w:rPr>
            </w:pPr>
            <w:del w:id="239" w:author="Кристина" w:date="2025-03-10T11:27:00Z">
              <w:r w:rsidRPr="0010148B" w:rsidDel="00D30C17">
                <w:rPr>
                  <w:rFonts w:ascii="Times New Roman" w:eastAsia="Calibri" w:hAnsi="Times New Roman" w:cs="Times New Roman"/>
                  <w:sz w:val="24"/>
                  <w:szCs w:val="24"/>
                  <w:lang w:val="en-US"/>
                </w:rPr>
                <w:delText>Near weatherstation</w:delText>
              </w:r>
            </w:del>
          </w:p>
        </w:tc>
        <w:tc>
          <w:tcPr>
            <w:tcW w:w="1336" w:type="dxa"/>
            <w:tcBorders>
              <w:left w:val="single" w:sz="4" w:space="0" w:color="auto"/>
            </w:tcBorders>
            <w:vAlign w:val="center"/>
          </w:tcPr>
          <w:p w14:paraId="153B1D60" w14:textId="5B8FBD84" w:rsidR="002854A6" w:rsidRPr="0010148B" w:rsidDel="00D30C17" w:rsidRDefault="002854A6" w:rsidP="00C655CD">
            <w:pPr>
              <w:jc w:val="center"/>
              <w:cnfStyle w:val="000000100000" w:firstRow="0" w:lastRow="0" w:firstColumn="0" w:lastColumn="0" w:oddVBand="0" w:evenVBand="0" w:oddHBand="1" w:evenHBand="0" w:firstRowFirstColumn="0" w:firstRowLastColumn="0" w:lastRowFirstColumn="0" w:lastRowLastColumn="0"/>
              <w:rPr>
                <w:del w:id="240" w:author="Кристина" w:date="2025-03-10T11:27:00Z"/>
                <w:rFonts w:ascii="Times New Roman" w:eastAsia="Calibri" w:hAnsi="Times New Roman" w:cs="Times New Roman"/>
                <w:sz w:val="24"/>
                <w:szCs w:val="24"/>
              </w:rPr>
            </w:pPr>
            <w:bookmarkStart w:id="241" w:name="_Hlk166057222"/>
            <w:del w:id="242" w:author="Кристина" w:date="2025-03-10T11:27:00Z">
              <w:r w:rsidRPr="0010148B" w:rsidDel="00D30C17">
                <w:rPr>
                  <w:rFonts w:ascii="Times New Roman" w:eastAsia="Calibri" w:hAnsi="Times New Roman" w:cs="Times New Roman"/>
                  <w:sz w:val="24"/>
                  <w:szCs w:val="24"/>
                </w:rPr>
                <w:delText>S</w:delText>
              </w:r>
              <w:r w:rsidRPr="0010148B" w:rsidDel="00D30C17">
                <w:rPr>
                  <w:rFonts w:ascii="Times New Roman" w:eastAsia="Calibri" w:hAnsi="Times New Roman" w:cs="Times New Roman"/>
                  <w:sz w:val="24"/>
                  <w:szCs w:val="24"/>
                  <w:lang w:val="en-US"/>
                </w:rPr>
                <w:delText>odankyla</w:delText>
              </w:r>
            </w:del>
          </w:p>
          <w:bookmarkEnd w:id="241"/>
          <w:p w14:paraId="23223390" w14:textId="0315F2E1" w:rsidR="002854A6" w:rsidRPr="0010148B" w:rsidDel="00D30C17" w:rsidRDefault="002854A6" w:rsidP="00C655CD">
            <w:pPr>
              <w:jc w:val="center"/>
              <w:cnfStyle w:val="000000100000" w:firstRow="0" w:lastRow="0" w:firstColumn="0" w:lastColumn="0" w:oddVBand="0" w:evenVBand="0" w:oddHBand="1" w:evenHBand="0" w:firstRowFirstColumn="0" w:firstRowLastColumn="0" w:lastRowFirstColumn="0" w:lastRowLastColumn="0"/>
              <w:rPr>
                <w:del w:id="243" w:author="Кристина" w:date="2025-03-10T11:27:00Z"/>
                <w:rFonts w:ascii="Times New Roman" w:eastAsia="Calibri" w:hAnsi="Times New Roman" w:cs="Times New Roman"/>
                <w:sz w:val="24"/>
                <w:szCs w:val="24"/>
              </w:rPr>
            </w:pPr>
            <w:del w:id="244" w:author="Кристина" w:date="2025-03-10T11:27:00Z">
              <w:r w:rsidRPr="0010148B" w:rsidDel="00D30C17">
                <w:rPr>
                  <w:rFonts w:ascii="Times New Roman" w:eastAsia="Calibri" w:hAnsi="Times New Roman" w:cs="Times New Roman"/>
                  <w:sz w:val="24"/>
                  <w:szCs w:val="24"/>
                </w:rPr>
                <w:delText xml:space="preserve">(52 </w:delText>
              </w:r>
              <w:r w:rsidRPr="0010148B" w:rsidDel="00D30C17">
                <w:rPr>
                  <w:rFonts w:ascii="Times New Roman" w:eastAsia="Calibri" w:hAnsi="Times New Roman" w:cs="Times New Roman"/>
                  <w:sz w:val="24"/>
                  <w:szCs w:val="24"/>
                  <w:lang w:val="en-US"/>
                </w:rPr>
                <w:delText>km</w:delText>
              </w:r>
              <w:r w:rsidRPr="0010148B" w:rsidDel="00D30C17">
                <w:rPr>
                  <w:rFonts w:ascii="Times New Roman" w:eastAsia="Calibri" w:hAnsi="Times New Roman" w:cs="Times New Roman"/>
                  <w:sz w:val="24"/>
                  <w:szCs w:val="24"/>
                </w:rPr>
                <w:delText>)</w:delText>
              </w:r>
            </w:del>
          </w:p>
        </w:tc>
        <w:tc>
          <w:tcPr>
            <w:tcW w:w="1337" w:type="dxa"/>
            <w:vAlign w:val="center"/>
          </w:tcPr>
          <w:p w14:paraId="603C7C2E" w14:textId="0AC7A708" w:rsidR="00BC2B67" w:rsidRPr="0010148B" w:rsidDel="00D30C17" w:rsidRDefault="002854A6" w:rsidP="00C655CD">
            <w:pPr>
              <w:jc w:val="center"/>
              <w:cnfStyle w:val="000000100000" w:firstRow="0" w:lastRow="0" w:firstColumn="0" w:lastColumn="0" w:oddVBand="0" w:evenVBand="0" w:oddHBand="1" w:evenHBand="0" w:firstRowFirstColumn="0" w:firstRowLastColumn="0" w:lastRowFirstColumn="0" w:lastRowLastColumn="0"/>
              <w:rPr>
                <w:del w:id="245" w:author="Кристина" w:date="2025-03-10T11:27:00Z"/>
                <w:rFonts w:ascii="Times New Roman" w:eastAsia="Calibri" w:hAnsi="Times New Roman" w:cs="Times New Roman"/>
                <w:sz w:val="24"/>
                <w:szCs w:val="24"/>
              </w:rPr>
            </w:pPr>
            <w:del w:id="246" w:author="Кристина" w:date="2025-03-10T11:27:00Z">
              <w:r w:rsidRPr="0010148B" w:rsidDel="00D30C17">
                <w:rPr>
                  <w:rFonts w:ascii="Times New Roman" w:eastAsia="Calibri" w:hAnsi="Times New Roman" w:cs="Times New Roman"/>
                  <w:sz w:val="24"/>
                  <w:szCs w:val="24"/>
                </w:rPr>
                <w:delText>Kandalaksha</w:delText>
              </w:r>
            </w:del>
          </w:p>
          <w:p w14:paraId="726B4E85" w14:textId="70A2EE63" w:rsidR="002854A6" w:rsidRPr="0010148B" w:rsidDel="00D30C17" w:rsidRDefault="002854A6" w:rsidP="00C655CD">
            <w:pPr>
              <w:jc w:val="center"/>
              <w:cnfStyle w:val="000000100000" w:firstRow="0" w:lastRow="0" w:firstColumn="0" w:lastColumn="0" w:oddVBand="0" w:evenVBand="0" w:oddHBand="1" w:evenHBand="0" w:firstRowFirstColumn="0" w:firstRowLastColumn="0" w:lastRowFirstColumn="0" w:lastRowLastColumn="0"/>
              <w:rPr>
                <w:del w:id="247" w:author="Кристина" w:date="2025-03-10T11:27:00Z"/>
                <w:rFonts w:ascii="Times New Roman" w:eastAsia="Calibri" w:hAnsi="Times New Roman" w:cs="Times New Roman"/>
                <w:sz w:val="24"/>
                <w:szCs w:val="24"/>
                <w:lang w:val="en-US"/>
              </w:rPr>
            </w:pPr>
            <w:del w:id="248" w:author="Кристина" w:date="2025-03-10T11:27:00Z">
              <w:r w:rsidRPr="0010148B" w:rsidDel="00D30C17">
                <w:rPr>
                  <w:rFonts w:ascii="Times New Roman" w:eastAsia="Calibri" w:hAnsi="Times New Roman" w:cs="Times New Roman"/>
                  <w:sz w:val="24"/>
                  <w:szCs w:val="24"/>
                </w:rPr>
                <w:delText>(</w:delText>
              </w:r>
              <w:r w:rsidR="00BC2B67" w:rsidRPr="0010148B" w:rsidDel="00D30C17">
                <w:rPr>
                  <w:rFonts w:ascii="Times New Roman" w:eastAsia="Calibri" w:hAnsi="Times New Roman" w:cs="Times New Roman"/>
                  <w:sz w:val="24"/>
                  <w:szCs w:val="24"/>
                </w:rPr>
                <w:delText>6</w:delText>
              </w:r>
              <w:r w:rsidRPr="0010148B" w:rsidDel="00D30C17">
                <w:rPr>
                  <w:rFonts w:ascii="Times New Roman" w:eastAsia="Calibri" w:hAnsi="Times New Roman" w:cs="Times New Roman"/>
                  <w:sz w:val="24"/>
                  <w:szCs w:val="24"/>
                </w:rPr>
                <w:delText xml:space="preserve">2 </w:delText>
              </w:r>
              <w:r w:rsidRPr="0010148B" w:rsidDel="00D30C17">
                <w:rPr>
                  <w:rFonts w:ascii="Times New Roman" w:eastAsia="Calibri" w:hAnsi="Times New Roman" w:cs="Times New Roman"/>
                  <w:sz w:val="24"/>
                  <w:szCs w:val="24"/>
                  <w:lang w:val="en-US"/>
                </w:rPr>
                <w:delText>km</w:delText>
              </w:r>
              <w:r w:rsidRPr="0010148B" w:rsidDel="00D30C17">
                <w:rPr>
                  <w:rFonts w:ascii="Times New Roman" w:eastAsia="Calibri" w:hAnsi="Times New Roman" w:cs="Times New Roman"/>
                  <w:sz w:val="24"/>
                  <w:szCs w:val="24"/>
                </w:rPr>
                <w:delText>)</w:delText>
              </w:r>
            </w:del>
          </w:p>
        </w:tc>
        <w:tc>
          <w:tcPr>
            <w:tcW w:w="1336" w:type="dxa"/>
            <w:vAlign w:val="center"/>
          </w:tcPr>
          <w:p w14:paraId="1E6F77AB" w14:textId="5EA8A132" w:rsidR="002854A6" w:rsidRPr="0010148B" w:rsidDel="00D30C17" w:rsidRDefault="002854A6" w:rsidP="00C655CD">
            <w:pPr>
              <w:jc w:val="center"/>
              <w:cnfStyle w:val="000000100000" w:firstRow="0" w:lastRow="0" w:firstColumn="0" w:lastColumn="0" w:oddVBand="0" w:evenVBand="0" w:oddHBand="1" w:evenHBand="0" w:firstRowFirstColumn="0" w:firstRowLastColumn="0" w:lastRowFirstColumn="0" w:lastRowLastColumn="0"/>
              <w:rPr>
                <w:del w:id="249" w:author="Кристина" w:date="2025-03-10T11:27:00Z"/>
                <w:rFonts w:ascii="Times New Roman" w:eastAsia="Calibri" w:hAnsi="Times New Roman" w:cs="Times New Roman"/>
                <w:sz w:val="24"/>
                <w:szCs w:val="24"/>
              </w:rPr>
            </w:pPr>
            <w:del w:id="250" w:author="Кристина" w:date="2025-03-10T11:27:00Z">
              <w:r w:rsidRPr="0010148B" w:rsidDel="00D30C17">
                <w:rPr>
                  <w:rFonts w:ascii="Times New Roman" w:eastAsia="Calibri" w:hAnsi="Times New Roman" w:cs="Times New Roman"/>
                  <w:sz w:val="24"/>
                  <w:szCs w:val="24"/>
                </w:rPr>
                <w:delText>Salekhard</w:delText>
              </w:r>
            </w:del>
          </w:p>
          <w:p w14:paraId="19B02B92" w14:textId="115905F3" w:rsidR="002854A6" w:rsidRPr="0010148B" w:rsidDel="00D30C17" w:rsidRDefault="002854A6" w:rsidP="00C655CD">
            <w:pPr>
              <w:jc w:val="center"/>
              <w:cnfStyle w:val="000000100000" w:firstRow="0" w:lastRow="0" w:firstColumn="0" w:lastColumn="0" w:oddVBand="0" w:evenVBand="0" w:oddHBand="1" w:evenHBand="0" w:firstRowFirstColumn="0" w:firstRowLastColumn="0" w:lastRowFirstColumn="0" w:lastRowLastColumn="0"/>
              <w:rPr>
                <w:del w:id="251" w:author="Кристина" w:date="2025-03-10T11:27:00Z"/>
                <w:rFonts w:ascii="Times New Roman" w:eastAsia="Calibri" w:hAnsi="Times New Roman" w:cs="Times New Roman"/>
                <w:sz w:val="24"/>
                <w:szCs w:val="24"/>
                <w:lang w:val="en-US"/>
              </w:rPr>
            </w:pPr>
            <w:del w:id="252" w:author="Кристина" w:date="2025-03-10T11:27:00Z">
              <w:r w:rsidRPr="0010148B" w:rsidDel="00D30C17">
                <w:rPr>
                  <w:rFonts w:ascii="Times New Roman" w:eastAsia="Calibri" w:hAnsi="Times New Roman" w:cs="Times New Roman"/>
                  <w:sz w:val="24"/>
                  <w:szCs w:val="24"/>
                </w:rPr>
                <w:delText>(</w:delText>
              </w:r>
              <w:r w:rsidR="00BC2B67" w:rsidRPr="0010148B" w:rsidDel="00D30C17">
                <w:rPr>
                  <w:rFonts w:ascii="Times New Roman" w:eastAsia="Calibri" w:hAnsi="Times New Roman" w:cs="Times New Roman"/>
                  <w:sz w:val="24"/>
                  <w:szCs w:val="24"/>
                </w:rPr>
                <w:delText xml:space="preserve">58 </w:delText>
              </w:r>
              <w:r w:rsidRPr="0010148B" w:rsidDel="00D30C17">
                <w:rPr>
                  <w:rFonts w:ascii="Times New Roman" w:eastAsia="Calibri" w:hAnsi="Times New Roman" w:cs="Times New Roman"/>
                  <w:sz w:val="24"/>
                  <w:szCs w:val="24"/>
                  <w:lang w:val="en-US"/>
                </w:rPr>
                <w:delText>km</w:delText>
              </w:r>
              <w:r w:rsidRPr="0010148B" w:rsidDel="00D30C17">
                <w:rPr>
                  <w:rFonts w:ascii="Times New Roman" w:eastAsia="Calibri" w:hAnsi="Times New Roman" w:cs="Times New Roman"/>
                  <w:sz w:val="24"/>
                  <w:szCs w:val="24"/>
                </w:rPr>
                <w:delText>)</w:delText>
              </w:r>
            </w:del>
          </w:p>
        </w:tc>
        <w:tc>
          <w:tcPr>
            <w:tcW w:w="1337" w:type="dxa"/>
            <w:vAlign w:val="center"/>
          </w:tcPr>
          <w:p w14:paraId="010377FC" w14:textId="577B0414" w:rsidR="003416FB" w:rsidRPr="0010148B" w:rsidDel="00D30C17" w:rsidRDefault="003416FB" w:rsidP="00C655CD">
            <w:pPr>
              <w:jc w:val="center"/>
              <w:cnfStyle w:val="000000100000" w:firstRow="0" w:lastRow="0" w:firstColumn="0" w:lastColumn="0" w:oddVBand="0" w:evenVBand="0" w:oddHBand="1" w:evenHBand="0" w:firstRowFirstColumn="0" w:firstRowLastColumn="0" w:lastRowFirstColumn="0" w:lastRowLastColumn="0"/>
              <w:rPr>
                <w:del w:id="253" w:author="Кристина" w:date="2025-03-10T11:27:00Z"/>
                <w:rFonts w:ascii="Times New Roman" w:eastAsia="Calibri" w:hAnsi="Times New Roman" w:cs="Times New Roman"/>
                <w:sz w:val="24"/>
                <w:szCs w:val="24"/>
                <w:lang w:val="en-US"/>
              </w:rPr>
            </w:pPr>
            <w:del w:id="254" w:author="Кристина" w:date="2025-03-10T11:27:00Z">
              <w:r w:rsidRPr="0010148B" w:rsidDel="00D30C17">
                <w:rPr>
                  <w:rFonts w:ascii="Times New Roman" w:eastAsia="Calibri" w:hAnsi="Times New Roman" w:cs="Times New Roman"/>
                  <w:sz w:val="24"/>
                  <w:szCs w:val="24"/>
                  <w:lang w:val="en-US"/>
                </w:rPr>
                <w:delText>Khatanga</w:delText>
              </w:r>
            </w:del>
          </w:p>
          <w:p w14:paraId="0AE79FB8" w14:textId="572335ED" w:rsidR="00BC2B67" w:rsidRPr="0010148B" w:rsidDel="00D30C17" w:rsidRDefault="003416FB" w:rsidP="00C655CD">
            <w:pPr>
              <w:jc w:val="center"/>
              <w:cnfStyle w:val="000000100000" w:firstRow="0" w:lastRow="0" w:firstColumn="0" w:lastColumn="0" w:oddVBand="0" w:evenVBand="0" w:oddHBand="1" w:evenHBand="0" w:firstRowFirstColumn="0" w:firstRowLastColumn="0" w:lastRowFirstColumn="0" w:lastRowLastColumn="0"/>
              <w:rPr>
                <w:del w:id="255" w:author="Кристина" w:date="2025-03-10T11:27:00Z"/>
                <w:rFonts w:ascii="Times New Roman" w:eastAsia="Calibri" w:hAnsi="Times New Roman" w:cs="Times New Roman"/>
                <w:sz w:val="24"/>
                <w:szCs w:val="24"/>
              </w:rPr>
            </w:pPr>
            <w:del w:id="256" w:author="Кристина" w:date="2025-03-10T11:27:00Z">
              <w:r w:rsidRPr="0010148B" w:rsidDel="00D30C17">
                <w:rPr>
                  <w:rFonts w:ascii="Times New Roman" w:eastAsia="Calibri" w:hAnsi="Times New Roman" w:cs="Times New Roman"/>
                  <w:sz w:val="24"/>
                  <w:szCs w:val="24"/>
                </w:rPr>
                <w:delText>(</w:delText>
              </w:r>
              <w:r w:rsidRPr="0010148B" w:rsidDel="00D30C17">
                <w:rPr>
                  <w:rFonts w:ascii="Times New Roman" w:eastAsia="Calibri" w:hAnsi="Times New Roman" w:cs="Times New Roman"/>
                  <w:sz w:val="24"/>
                  <w:szCs w:val="24"/>
                  <w:lang w:val="en-US"/>
                </w:rPr>
                <w:delText>7</w:delText>
              </w:r>
              <w:r w:rsidRPr="0010148B" w:rsidDel="00D30C17">
                <w:rPr>
                  <w:rFonts w:ascii="Times New Roman" w:eastAsia="Calibri" w:hAnsi="Times New Roman" w:cs="Times New Roman"/>
                  <w:sz w:val="24"/>
                  <w:szCs w:val="24"/>
                </w:rPr>
                <w:delText xml:space="preserve"> </w:delText>
              </w:r>
              <w:r w:rsidRPr="0010148B" w:rsidDel="00D30C17">
                <w:rPr>
                  <w:rFonts w:ascii="Times New Roman" w:eastAsia="Calibri" w:hAnsi="Times New Roman" w:cs="Times New Roman"/>
                  <w:sz w:val="24"/>
                  <w:szCs w:val="24"/>
                  <w:lang w:val="en-US"/>
                </w:rPr>
                <w:delText>km</w:delText>
              </w:r>
              <w:r w:rsidRPr="0010148B" w:rsidDel="00D30C17">
                <w:rPr>
                  <w:rFonts w:ascii="Times New Roman" w:eastAsia="Calibri" w:hAnsi="Times New Roman" w:cs="Times New Roman"/>
                  <w:sz w:val="24"/>
                  <w:szCs w:val="24"/>
                </w:rPr>
                <w:delText>)</w:delText>
              </w:r>
            </w:del>
          </w:p>
        </w:tc>
        <w:tc>
          <w:tcPr>
            <w:tcW w:w="1336" w:type="dxa"/>
            <w:vAlign w:val="center"/>
          </w:tcPr>
          <w:p w14:paraId="05DE1C3F" w14:textId="1EE2DD04" w:rsidR="002854A6" w:rsidRPr="0010148B" w:rsidDel="00D30C17" w:rsidRDefault="002854A6" w:rsidP="00C655CD">
            <w:pPr>
              <w:jc w:val="center"/>
              <w:cnfStyle w:val="000000100000" w:firstRow="0" w:lastRow="0" w:firstColumn="0" w:lastColumn="0" w:oddVBand="0" w:evenVBand="0" w:oddHBand="1" w:evenHBand="0" w:firstRowFirstColumn="0" w:firstRowLastColumn="0" w:lastRowFirstColumn="0" w:lastRowLastColumn="0"/>
              <w:rPr>
                <w:del w:id="257" w:author="Кристина" w:date="2025-03-10T11:27:00Z"/>
                <w:rFonts w:ascii="Times New Roman" w:eastAsia="Calibri" w:hAnsi="Times New Roman" w:cs="Times New Roman"/>
                <w:sz w:val="24"/>
                <w:szCs w:val="24"/>
              </w:rPr>
            </w:pPr>
            <w:del w:id="258" w:author="Кристина" w:date="2025-03-10T11:27:00Z">
              <w:r w:rsidRPr="0010148B" w:rsidDel="00D30C17">
                <w:rPr>
                  <w:rFonts w:ascii="Times New Roman" w:eastAsia="Calibri" w:hAnsi="Times New Roman" w:cs="Times New Roman"/>
                  <w:sz w:val="24"/>
                  <w:szCs w:val="24"/>
                </w:rPr>
                <w:delText>Chokurdakh</w:delText>
              </w:r>
            </w:del>
          </w:p>
          <w:p w14:paraId="54497B77" w14:textId="763B783C" w:rsidR="002854A6" w:rsidRPr="0010148B" w:rsidDel="00D30C17" w:rsidRDefault="002854A6" w:rsidP="00C655CD">
            <w:pPr>
              <w:jc w:val="center"/>
              <w:cnfStyle w:val="000000100000" w:firstRow="0" w:lastRow="0" w:firstColumn="0" w:lastColumn="0" w:oddVBand="0" w:evenVBand="0" w:oddHBand="1" w:evenHBand="0" w:firstRowFirstColumn="0" w:firstRowLastColumn="0" w:lastRowFirstColumn="0" w:lastRowLastColumn="0"/>
              <w:rPr>
                <w:del w:id="259" w:author="Кристина" w:date="2025-03-10T11:27:00Z"/>
                <w:rFonts w:ascii="Times New Roman" w:eastAsia="Calibri" w:hAnsi="Times New Roman" w:cs="Times New Roman"/>
                <w:sz w:val="24"/>
                <w:szCs w:val="24"/>
              </w:rPr>
            </w:pPr>
            <w:del w:id="260" w:author="Кристина" w:date="2025-03-10T11:27:00Z">
              <w:r w:rsidRPr="0010148B" w:rsidDel="00D30C17">
                <w:rPr>
                  <w:rFonts w:ascii="Times New Roman" w:eastAsia="Calibri" w:hAnsi="Times New Roman" w:cs="Times New Roman"/>
                  <w:sz w:val="24"/>
                  <w:szCs w:val="24"/>
                </w:rPr>
                <w:delText>(</w:delText>
              </w:r>
              <w:r w:rsidR="00750011" w:rsidRPr="0010148B" w:rsidDel="00D30C17">
                <w:rPr>
                  <w:rFonts w:ascii="Times New Roman" w:eastAsia="Calibri" w:hAnsi="Times New Roman" w:cs="Times New Roman"/>
                  <w:sz w:val="24"/>
                  <w:szCs w:val="24"/>
                </w:rPr>
                <w:delText>2</w:delText>
              </w:r>
              <w:r w:rsidR="000C5D76" w:rsidRPr="0010148B" w:rsidDel="00D30C17">
                <w:rPr>
                  <w:rFonts w:ascii="Times New Roman" w:eastAsia="Calibri" w:hAnsi="Times New Roman" w:cs="Times New Roman"/>
                  <w:sz w:val="24"/>
                  <w:szCs w:val="24"/>
                </w:rPr>
                <w:delText xml:space="preserve"> </w:delText>
              </w:r>
              <w:r w:rsidRPr="0010148B" w:rsidDel="00D30C17">
                <w:rPr>
                  <w:rFonts w:ascii="Times New Roman" w:eastAsia="Calibri" w:hAnsi="Times New Roman" w:cs="Times New Roman"/>
                  <w:sz w:val="24"/>
                  <w:szCs w:val="24"/>
                  <w:lang w:val="en-US"/>
                </w:rPr>
                <w:delText>km</w:delText>
              </w:r>
              <w:r w:rsidRPr="0010148B" w:rsidDel="00D30C17">
                <w:rPr>
                  <w:rFonts w:ascii="Times New Roman" w:eastAsia="Calibri" w:hAnsi="Times New Roman" w:cs="Times New Roman"/>
                  <w:sz w:val="24"/>
                  <w:szCs w:val="24"/>
                </w:rPr>
                <w:delText>)</w:delText>
              </w:r>
            </w:del>
          </w:p>
        </w:tc>
        <w:tc>
          <w:tcPr>
            <w:tcW w:w="1337" w:type="dxa"/>
            <w:vAlign w:val="center"/>
          </w:tcPr>
          <w:p w14:paraId="6DECFDF1" w14:textId="77459F75" w:rsidR="002854A6" w:rsidRPr="0010148B" w:rsidDel="00D30C17" w:rsidRDefault="002854A6" w:rsidP="00C655CD">
            <w:pPr>
              <w:jc w:val="center"/>
              <w:cnfStyle w:val="000000100000" w:firstRow="0" w:lastRow="0" w:firstColumn="0" w:lastColumn="0" w:oddVBand="0" w:evenVBand="0" w:oddHBand="1" w:evenHBand="0" w:firstRowFirstColumn="0" w:firstRowLastColumn="0" w:lastRowFirstColumn="0" w:lastRowLastColumn="0"/>
              <w:rPr>
                <w:del w:id="261" w:author="Кристина" w:date="2025-03-10T11:27:00Z"/>
                <w:rFonts w:ascii="Times New Roman" w:eastAsia="Calibri" w:hAnsi="Times New Roman" w:cs="Times New Roman"/>
                <w:sz w:val="24"/>
                <w:szCs w:val="24"/>
              </w:rPr>
            </w:pPr>
            <w:del w:id="262" w:author="Кристина" w:date="2025-03-10T11:27:00Z">
              <w:r w:rsidRPr="0010148B" w:rsidDel="00D30C17">
                <w:rPr>
                  <w:rFonts w:ascii="Times New Roman" w:eastAsia="Calibri" w:hAnsi="Times New Roman" w:cs="Times New Roman"/>
                  <w:sz w:val="24"/>
                  <w:szCs w:val="24"/>
                </w:rPr>
                <w:delText>Ostrovnoye</w:delText>
              </w:r>
            </w:del>
          </w:p>
          <w:p w14:paraId="540DFA75" w14:textId="54A72A42" w:rsidR="002854A6" w:rsidRPr="0010148B" w:rsidDel="00D30C17" w:rsidRDefault="002854A6" w:rsidP="00C655CD">
            <w:pPr>
              <w:jc w:val="center"/>
              <w:cnfStyle w:val="000000100000" w:firstRow="0" w:lastRow="0" w:firstColumn="0" w:lastColumn="0" w:oddVBand="0" w:evenVBand="0" w:oddHBand="1" w:evenHBand="0" w:firstRowFirstColumn="0" w:firstRowLastColumn="0" w:lastRowFirstColumn="0" w:lastRowLastColumn="0"/>
              <w:rPr>
                <w:del w:id="263" w:author="Кристина" w:date="2025-03-10T11:27:00Z"/>
                <w:rFonts w:ascii="Times New Roman" w:eastAsia="Calibri" w:hAnsi="Times New Roman" w:cs="Times New Roman"/>
                <w:sz w:val="24"/>
                <w:szCs w:val="24"/>
              </w:rPr>
            </w:pPr>
            <w:del w:id="264" w:author="Кристина" w:date="2025-03-10T11:27:00Z">
              <w:r w:rsidRPr="0010148B" w:rsidDel="00D30C17">
                <w:rPr>
                  <w:rFonts w:ascii="Times New Roman" w:eastAsia="Calibri" w:hAnsi="Times New Roman" w:cs="Times New Roman"/>
                  <w:sz w:val="24"/>
                  <w:szCs w:val="24"/>
                </w:rPr>
                <w:delText>(</w:delText>
              </w:r>
              <w:r w:rsidR="000C5D76" w:rsidRPr="0010148B" w:rsidDel="00D30C17">
                <w:rPr>
                  <w:rFonts w:ascii="Times New Roman" w:eastAsia="Calibri" w:hAnsi="Times New Roman" w:cs="Times New Roman"/>
                  <w:sz w:val="24"/>
                  <w:szCs w:val="24"/>
                </w:rPr>
                <w:delText xml:space="preserve">48 </w:delText>
              </w:r>
              <w:r w:rsidRPr="0010148B" w:rsidDel="00D30C17">
                <w:rPr>
                  <w:rFonts w:ascii="Times New Roman" w:eastAsia="Calibri" w:hAnsi="Times New Roman" w:cs="Times New Roman"/>
                  <w:sz w:val="24"/>
                  <w:szCs w:val="24"/>
                  <w:lang w:val="en-US"/>
                </w:rPr>
                <w:delText>km</w:delText>
              </w:r>
              <w:r w:rsidRPr="0010148B" w:rsidDel="00D30C17">
                <w:rPr>
                  <w:rFonts w:ascii="Times New Roman" w:eastAsia="Calibri" w:hAnsi="Times New Roman" w:cs="Times New Roman"/>
                  <w:sz w:val="24"/>
                  <w:szCs w:val="24"/>
                </w:rPr>
                <w:delText>)</w:delText>
              </w:r>
            </w:del>
          </w:p>
        </w:tc>
      </w:tr>
      <w:tr w:rsidR="00C655CD" w:rsidRPr="0010148B" w:rsidDel="00D30C17" w14:paraId="64931BEA" w14:textId="5F506644" w:rsidTr="00C655CD">
        <w:trPr>
          <w:trHeight w:val="828"/>
          <w:del w:id="265" w:author="Кристина" w:date="2025-03-10T11:27:00Z"/>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5336C35B" w14:textId="74533F5F" w:rsidR="005A1E63" w:rsidRPr="0010148B" w:rsidDel="00D30C17" w:rsidRDefault="005A1E63" w:rsidP="00C655CD">
            <w:pPr>
              <w:jc w:val="center"/>
              <w:rPr>
                <w:del w:id="266" w:author="Кристина" w:date="2025-03-10T11:27:00Z"/>
                <w:rFonts w:ascii="Times New Roman" w:eastAsia="Calibri" w:hAnsi="Times New Roman" w:cs="Times New Roman"/>
                <w:sz w:val="24"/>
                <w:szCs w:val="24"/>
                <w:lang w:val="en-US"/>
              </w:rPr>
            </w:pPr>
            <w:del w:id="267" w:author="Кристина" w:date="2025-03-10T11:27:00Z">
              <w:r w:rsidRPr="0010148B" w:rsidDel="00D30C17">
                <w:rPr>
                  <w:rFonts w:ascii="Times New Roman" w:eastAsia="Calibri" w:hAnsi="Times New Roman" w:cs="Times New Roman"/>
                  <w:sz w:val="24"/>
                  <w:szCs w:val="24"/>
                  <w:lang w:val="en-US"/>
                </w:rPr>
                <w:delText>T mean</w:delText>
              </w:r>
            </w:del>
          </w:p>
        </w:tc>
        <w:tc>
          <w:tcPr>
            <w:tcW w:w="1336" w:type="dxa"/>
            <w:tcBorders>
              <w:top w:val="single" w:sz="4" w:space="0" w:color="7F7F7F" w:themeColor="text1" w:themeTint="80"/>
              <w:left w:val="single" w:sz="4" w:space="0" w:color="auto"/>
              <w:bottom w:val="single" w:sz="4" w:space="0" w:color="7F7F7F" w:themeColor="text1" w:themeTint="80"/>
            </w:tcBorders>
            <w:vAlign w:val="center"/>
          </w:tcPr>
          <w:p w14:paraId="33AA9AA4" w14:textId="4811610B" w:rsidR="00EC4BAC" w:rsidRPr="0010148B" w:rsidDel="00D30C17" w:rsidRDefault="00EC4BAC" w:rsidP="00C655CD">
            <w:pPr>
              <w:jc w:val="center"/>
              <w:cnfStyle w:val="000000000000" w:firstRow="0" w:lastRow="0" w:firstColumn="0" w:lastColumn="0" w:oddVBand="0" w:evenVBand="0" w:oddHBand="0" w:evenHBand="0" w:firstRowFirstColumn="0" w:firstRowLastColumn="0" w:lastRowFirstColumn="0" w:lastRowLastColumn="0"/>
              <w:rPr>
                <w:del w:id="268" w:author="Кристина" w:date="2025-03-10T11:27:00Z"/>
                <w:rFonts w:ascii="Times New Roman" w:hAnsi="Times New Roman" w:cs="Times New Roman"/>
                <w:color w:val="000000"/>
                <w:sz w:val="24"/>
                <w:szCs w:val="24"/>
              </w:rPr>
            </w:pPr>
            <w:del w:id="269" w:author="Кристина" w:date="2025-03-10T11:27:00Z">
              <w:r w:rsidRPr="0010148B" w:rsidDel="00D30C17">
                <w:rPr>
                  <w:rFonts w:ascii="Times New Roman" w:hAnsi="Times New Roman" w:cs="Times New Roman"/>
                  <w:color w:val="000000"/>
                  <w:sz w:val="24"/>
                  <w:szCs w:val="24"/>
                </w:rPr>
                <w:delText>-0.48</w:delText>
              </w:r>
            </w:del>
          </w:p>
          <w:p w14:paraId="76F149A1" w14:textId="5DC4AD53" w:rsidR="005A1E63" w:rsidRPr="0010148B" w:rsidDel="00D30C17" w:rsidRDefault="005A1E63" w:rsidP="00C655CD">
            <w:pPr>
              <w:jc w:val="center"/>
              <w:cnfStyle w:val="000000000000" w:firstRow="0" w:lastRow="0" w:firstColumn="0" w:lastColumn="0" w:oddVBand="0" w:evenVBand="0" w:oddHBand="0" w:evenHBand="0" w:firstRowFirstColumn="0" w:firstRowLastColumn="0" w:lastRowFirstColumn="0" w:lastRowLastColumn="0"/>
              <w:rPr>
                <w:del w:id="270" w:author="Кристина" w:date="2025-03-10T11:27:00Z"/>
                <w:rFonts w:ascii="Times New Roman" w:eastAsia="Calibri" w:hAnsi="Times New Roman" w:cs="Times New Roman"/>
                <w:sz w:val="24"/>
                <w:szCs w:val="24"/>
              </w:rPr>
            </w:pPr>
          </w:p>
        </w:tc>
        <w:tc>
          <w:tcPr>
            <w:tcW w:w="1337" w:type="dxa"/>
            <w:vAlign w:val="center"/>
          </w:tcPr>
          <w:p w14:paraId="7E6033A6" w14:textId="1B712F88" w:rsidR="00EC4BAC" w:rsidRPr="0010148B" w:rsidDel="00D30C17" w:rsidRDefault="00EC4BAC" w:rsidP="00C655CD">
            <w:pPr>
              <w:jc w:val="center"/>
              <w:cnfStyle w:val="000000000000" w:firstRow="0" w:lastRow="0" w:firstColumn="0" w:lastColumn="0" w:oddVBand="0" w:evenVBand="0" w:oddHBand="0" w:evenHBand="0" w:firstRowFirstColumn="0" w:firstRowLastColumn="0" w:lastRowFirstColumn="0" w:lastRowLastColumn="0"/>
              <w:rPr>
                <w:del w:id="271" w:author="Кристина" w:date="2025-03-10T11:27:00Z"/>
                <w:rFonts w:ascii="Times New Roman" w:hAnsi="Times New Roman" w:cs="Times New Roman"/>
                <w:color w:val="000000"/>
                <w:sz w:val="24"/>
                <w:szCs w:val="24"/>
              </w:rPr>
            </w:pPr>
            <w:del w:id="272" w:author="Кристина" w:date="2025-03-10T11:27:00Z">
              <w:r w:rsidRPr="0010148B" w:rsidDel="00D30C17">
                <w:rPr>
                  <w:rFonts w:ascii="Times New Roman" w:hAnsi="Times New Roman" w:cs="Times New Roman"/>
                  <w:color w:val="000000"/>
                  <w:sz w:val="24"/>
                  <w:szCs w:val="24"/>
                </w:rPr>
                <w:delText>0.40</w:delText>
              </w:r>
            </w:del>
          </w:p>
          <w:p w14:paraId="21A2A1F2" w14:textId="603941CE" w:rsidR="005A1E63" w:rsidRPr="0010148B" w:rsidDel="00D30C17" w:rsidRDefault="005A1E63" w:rsidP="00C655CD">
            <w:pPr>
              <w:jc w:val="center"/>
              <w:cnfStyle w:val="000000000000" w:firstRow="0" w:lastRow="0" w:firstColumn="0" w:lastColumn="0" w:oddVBand="0" w:evenVBand="0" w:oddHBand="0" w:evenHBand="0" w:firstRowFirstColumn="0" w:firstRowLastColumn="0" w:lastRowFirstColumn="0" w:lastRowLastColumn="0"/>
              <w:rPr>
                <w:del w:id="273" w:author="Кристина" w:date="2025-03-10T11:27:00Z"/>
                <w:rFonts w:ascii="Times New Roman" w:eastAsia="Calibri" w:hAnsi="Times New Roman" w:cs="Times New Roman"/>
                <w:sz w:val="24"/>
                <w:szCs w:val="24"/>
              </w:rPr>
            </w:pPr>
          </w:p>
        </w:tc>
        <w:tc>
          <w:tcPr>
            <w:tcW w:w="1336" w:type="dxa"/>
            <w:vAlign w:val="center"/>
          </w:tcPr>
          <w:p w14:paraId="3A63DBAF" w14:textId="4ADDF92C" w:rsidR="00EC4BAC" w:rsidRPr="0010148B" w:rsidDel="00D30C17" w:rsidRDefault="00EC4BAC" w:rsidP="00C655CD">
            <w:pPr>
              <w:jc w:val="center"/>
              <w:cnfStyle w:val="000000000000" w:firstRow="0" w:lastRow="0" w:firstColumn="0" w:lastColumn="0" w:oddVBand="0" w:evenVBand="0" w:oddHBand="0" w:evenHBand="0" w:firstRowFirstColumn="0" w:firstRowLastColumn="0" w:lastRowFirstColumn="0" w:lastRowLastColumn="0"/>
              <w:rPr>
                <w:del w:id="274" w:author="Кристина" w:date="2025-03-10T11:27:00Z"/>
                <w:rFonts w:ascii="Times New Roman" w:hAnsi="Times New Roman" w:cs="Times New Roman"/>
                <w:color w:val="000000"/>
                <w:sz w:val="24"/>
                <w:szCs w:val="24"/>
              </w:rPr>
            </w:pPr>
            <w:del w:id="275" w:author="Кристина" w:date="2025-03-10T11:27:00Z">
              <w:r w:rsidRPr="0010148B" w:rsidDel="00D30C17">
                <w:rPr>
                  <w:rFonts w:ascii="Times New Roman" w:hAnsi="Times New Roman" w:cs="Times New Roman"/>
                  <w:color w:val="000000"/>
                  <w:sz w:val="24"/>
                  <w:szCs w:val="24"/>
                </w:rPr>
                <w:delText>-5.7</w:delText>
              </w:r>
              <w:r w:rsidR="00C655CD" w:rsidRPr="0010148B" w:rsidDel="00D30C17">
                <w:rPr>
                  <w:rFonts w:ascii="Times New Roman" w:hAnsi="Times New Roman" w:cs="Times New Roman"/>
                  <w:color w:val="000000"/>
                  <w:sz w:val="24"/>
                  <w:szCs w:val="24"/>
                </w:rPr>
                <w:delText>6</w:delText>
              </w:r>
            </w:del>
          </w:p>
          <w:p w14:paraId="772B8F83" w14:textId="40ACE1E1" w:rsidR="005A1E63" w:rsidRPr="0010148B" w:rsidDel="00D30C17" w:rsidRDefault="005A1E63" w:rsidP="00C655CD">
            <w:pPr>
              <w:jc w:val="center"/>
              <w:cnfStyle w:val="000000000000" w:firstRow="0" w:lastRow="0" w:firstColumn="0" w:lastColumn="0" w:oddVBand="0" w:evenVBand="0" w:oddHBand="0" w:evenHBand="0" w:firstRowFirstColumn="0" w:firstRowLastColumn="0" w:lastRowFirstColumn="0" w:lastRowLastColumn="0"/>
              <w:rPr>
                <w:del w:id="276" w:author="Кристина" w:date="2025-03-10T11:27:00Z"/>
                <w:rFonts w:ascii="Times New Roman" w:eastAsia="Calibri" w:hAnsi="Times New Roman" w:cs="Times New Roman"/>
                <w:sz w:val="24"/>
                <w:szCs w:val="24"/>
              </w:rPr>
            </w:pPr>
          </w:p>
        </w:tc>
        <w:tc>
          <w:tcPr>
            <w:tcW w:w="1337" w:type="dxa"/>
            <w:vAlign w:val="center"/>
          </w:tcPr>
          <w:p w14:paraId="60E13B31" w14:textId="781EE856" w:rsidR="00EC4BAC" w:rsidRPr="0010148B" w:rsidDel="00D30C17" w:rsidRDefault="00EC4BAC" w:rsidP="00C655CD">
            <w:pPr>
              <w:jc w:val="center"/>
              <w:cnfStyle w:val="000000000000" w:firstRow="0" w:lastRow="0" w:firstColumn="0" w:lastColumn="0" w:oddVBand="0" w:evenVBand="0" w:oddHBand="0" w:evenHBand="0" w:firstRowFirstColumn="0" w:firstRowLastColumn="0" w:lastRowFirstColumn="0" w:lastRowLastColumn="0"/>
              <w:rPr>
                <w:del w:id="277" w:author="Кристина" w:date="2025-03-10T11:27:00Z"/>
                <w:rFonts w:ascii="Times New Roman" w:hAnsi="Times New Roman" w:cs="Times New Roman"/>
                <w:color w:val="000000"/>
                <w:sz w:val="24"/>
                <w:szCs w:val="24"/>
              </w:rPr>
            </w:pPr>
            <w:del w:id="278" w:author="Кристина" w:date="2025-03-10T11:27:00Z">
              <w:r w:rsidRPr="0010148B" w:rsidDel="00D30C17">
                <w:rPr>
                  <w:rFonts w:ascii="Times New Roman" w:hAnsi="Times New Roman" w:cs="Times New Roman"/>
                  <w:color w:val="000000"/>
                  <w:sz w:val="24"/>
                  <w:szCs w:val="24"/>
                </w:rPr>
                <w:delText>-12.3</w:delText>
              </w:r>
              <w:r w:rsidR="00C655CD" w:rsidRPr="0010148B" w:rsidDel="00D30C17">
                <w:rPr>
                  <w:rFonts w:ascii="Times New Roman" w:hAnsi="Times New Roman" w:cs="Times New Roman"/>
                  <w:color w:val="000000"/>
                  <w:sz w:val="24"/>
                  <w:szCs w:val="24"/>
                </w:rPr>
                <w:delText>2</w:delText>
              </w:r>
            </w:del>
          </w:p>
          <w:p w14:paraId="5D2D832F" w14:textId="54C41F9B" w:rsidR="005A1E63" w:rsidRPr="0010148B" w:rsidDel="00D30C17" w:rsidRDefault="005A1E63" w:rsidP="00C655CD">
            <w:pPr>
              <w:jc w:val="center"/>
              <w:cnfStyle w:val="000000000000" w:firstRow="0" w:lastRow="0" w:firstColumn="0" w:lastColumn="0" w:oddVBand="0" w:evenVBand="0" w:oddHBand="0" w:evenHBand="0" w:firstRowFirstColumn="0" w:firstRowLastColumn="0" w:lastRowFirstColumn="0" w:lastRowLastColumn="0"/>
              <w:rPr>
                <w:del w:id="279" w:author="Кристина" w:date="2025-03-10T11:27:00Z"/>
                <w:rFonts w:ascii="Times New Roman" w:eastAsia="Calibri" w:hAnsi="Times New Roman" w:cs="Times New Roman"/>
                <w:sz w:val="24"/>
                <w:szCs w:val="24"/>
                <w:lang w:val="en-US"/>
              </w:rPr>
            </w:pPr>
          </w:p>
        </w:tc>
        <w:tc>
          <w:tcPr>
            <w:tcW w:w="1336" w:type="dxa"/>
            <w:vAlign w:val="center"/>
          </w:tcPr>
          <w:p w14:paraId="4F7B0E29" w14:textId="4C160EAF" w:rsidR="00EC4BAC" w:rsidRPr="0010148B" w:rsidDel="00D30C17" w:rsidRDefault="00EC4BAC" w:rsidP="00C655CD">
            <w:pPr>
              <w:jc w:val="center"/>
              <w:cnfStyle w:val="000000000000" w:firstRow="0" w:lastRow="0" w:firstColumn="0" w:lastColumn="0" w:oddVBand="0" w:evenVBand="0" w:oddHBand="0" w:evenHBand="0" w:firstRowFirstColumn="0" w:firstRowLastColumn="0" w:lastRowFirstColumn="0" w:lastRowLastColumn="0"/>
              <w:rPr>
                <w:del w:id="280" w:author="Кристина" w:date="2025-03-10T11:27:00Z"/>
                <w:rFonts w:ascii="Times New Roman" w:hAnsi="Times New Roman" w:cs="Times New Roman"/>
                <w:color w:val="000000"/>
                <w:sz w:val="24"/>
                <w:szCs w:val="24"/>
              </w:rPr>
            </w:pPr>
            <w:del w:id="281" w:author="Кристина" w:date="2025-03-10T11:27:00Z">
              <w:r w:rsidRPr="0010148B" w:rsidDel="00D30C17">
                <w:rPr>
                  <w:rFonts w:ascii="Times New Roman" w:hAnsi="Times New Roman" w:cs="Times New Roman"/>
                  <w:color w:val="000000"/>
                  <w:sz w:val="24"/>
                  <w:szCs w:val="24"/>
                </w:rPr>
                <w:delText>-13.2</w:delText>
              </w:r>
              <w:r w:rsidR="00C655CD" w:rsidRPr="0010148B" w:rsidDel="00D30C17">
                <w:rPr>
                  <w:rFonts w:ascii="Times New Roman" w:hAnsi="Times New Roman" w:cs="Times New Roman"/>
                  <w:color w:val="000000"/>
                  <w:sz w:val="24"/>
                  <w:szCs w:val="24"/>
                </w:rPr>
                <w:delText>8</w:delText>
              </w:r>
            </w:del>
          </w:p>
          <w:p w14:paraId="360E7FCF" w14:textId="053E1FAD" w:rsidR="005A1E63" w:rsidRPr="0010148B" w:rsidDel="00D30C17" w:rsidRDefault="005A1E63" w:rsidP="00C655CD">
            <w:pPr>
              <w:jc w:val="center"/>
              <w:cnfStyle w:val="000000000000" w:firstRow="0" w:lastRow="0" w:firstColumn="0" w:lastColumn="0" w:oddVBand="0" w:evenVBand="0" w:oddHBand="0" w:evenHBand="0" w:firstRowFirstColumn="0" w:firstRowLastColumn="0" w:lastRowFirstColumn="0" w:lastRowLastColumn="0"/>
              <w:rPr>
                <w:del w:id="282" w:author="Кристина" w:date="2025-03-10T11:27:00Z"/>
                <w:rFonts w:ascii="Times New Roman" w:eastAsia="Calibri" w:hAnsi="Times New Roman" w:cs="Times New Roman"/>
                <w:sz w:val="24"/>
                <w:szCs w:val="24"/>
              </w:rPr>
            </w:pPr>
          </w:p>
        </w:tc>
        <w:tc>
          <w:tcPr>
            <w:tcW w:w="1337" w:type="dxa"/>
            <w:vAlign w:val="center"/>
          </w:tcPr>
          <w:p w14:paraId="7BBE4651" w14:textId="508A8D50" w:rsidR="00EC4BAC" w:rsidRPr="0010148B" w:rsidDel="00D30C17" w:rsidRDefault="00EC4BAC" w:rsidP="00C655CD">
            <w:pPr>
              <w:jc w:val="center"/>
              <w:cnfStyle w:val="000000000000" w:firstRow="0" w:lastRow="0" w:firstColumn="0" w:lastColumn="0" w:oddVBand="0" w:evenVBand="0" w:oddHBand="0" w:evenHBand="0" w:firstRowFirstColumn="0" w:firstRowLastColumn="0" w:lastRowFirstColumn="0" w:lastRowLastColumn="0"/>
              <w:rPr>
                <w:del w:id="283" w:author="Кристина" w:date="2025-03-10T11:27:00Z"/>
                <w:rFonts w:ascii="Times New Roman" w:hAnsi="Times New Roman" w:cs="Times New Roman"/>
                <w:color w:val="000000"/>
                <w:sz w:val="24"/>
                <w:szCs w:val="24"/>
              </w:rPr>
            </w:pPr>
            <w:del w:id="284" w:author="Кристина" w:date="2025-03-10T11:27:00Z">
              <w:r w:rsidRPr="0010148B" w:rsidDel="00D30C17">
                <w:rPr>
                  <w:rFonts w:ascii="Times New Roman" w:hAnsi="Times New Roman" w:cs="Times New Roman"/>
                  <w:color w:val="000000"/>
                  <w:sz w:val="24"/>
                  <w:szCs w:val="24"/>
                </w:rPr>
                <w:delText>-10.86</w:delText>
              </w:r>
            </w:del>
          </w:p>
          <w:p w14:paraId="654A0AF4" w14:textId="6E5C204F" w:rsidR="005A1E63" w:rsidRPr="0010148B" w:rsidDel="00D30C17" w:rsidRDefault="005A1E63" w:rsidP="00C655CD">
            <w:pPr>
              <w:jc w:val="center"/>
              <w:cnfStyle w:val="000000000000" w:firstRow="0" w:lastRow="0" w:firstColumn="0" w:lastColumn="0" w:oddVBand="0" w:evenVBand="0" w:oddHBand="0" w:evenHBand="0" w:firstRowFirstColumn="0" w:firstRowLastColumn="0" w:lastRowFirstColumn="0" w:lastRowLastColumn="0"/>
              <w:rPr>
                <w:del w:id="285" w:author="Кристина" w:date="2025-03-10T11:27:00Z"/>
                <w:rFonts w:ascii="Times New Roman" w:eastAsia="Calibri" w:hAnsi="Times New Roman" w:cs="Times New Roman"/>
                <w:sz w:val="24"/>
                <w:szCs w:val="24"/>
              </w:rPr>
            </w:pPr>
          </w:p>
        </w:tc>
      </w:tr>
      <w:tr w:rsidR="00C655CD" w:rsidRPr="0010148B" w:rsidDel="00D30C17" w14:paraId="2C6AE5F7" w14:textId="4DC1E3C9" w:rsidTr="00C655CD">
        <w:trPr>
          <w:cnfStyle w:val="000000100000" w:firstRow="0" w:lastRow="0" w:firstColumn="0" w:lastColumn="0" w:oddVBand="0" w:evenVBand="0" w:oddHBand="1" w:evenHBand="0" w:firstRowFirstColumn="0" w:firstRowLastColumn="0" w:lastRowFirstColumn="0" w:lastRowLastColumn="0"/>
          <w:trHeight w:val="828"/>
          <w:del w:id="286" w:author="Кристина" w:date="2025-03-10T11:27:00Z"/>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3EDD92D5" w14:textId="2C167F64" w:rsidR="005A1E63" w:rsidRPr="0010148B" w:rsidDel="00D30C17" w:rsidRDefault="005A1E63" w:rsidP="00C655CD">
            <w:pPr>
              <w:jc w:val="center"/>
              <w:rPr>
                <w:del w:id="287" w:author="Кристина" w:date="2025-03-10T11:27:00Z"/>
                <w:rFonts w:ascii="Times New Roman" w:eastAsia="Calibri" w:hAnsi="Times New Roman" w:cs="Times New Roman"/>
                <w:sz w:val="24"/>
                <w:szCs w:val="24"/>
                <w:lang w:val="en-US"/>
              </w:rPr>
            </w:pPr>
            <w:del w:id="288" w:author="Кристина" w:date="2025-03-10T11:27:00Z">
              <w:r w:rsidRPr="0010148B" w:rsidDel="00D30C17">
                <w:rPr>
                  <w:rFonts w:ascii="Times New Roman" w:eastAsia="Calibri" w:hAnsi="Times New Roman" w:cs="Times New Roman"/>
                  <w:sz w:val="24"/>
                  <w:szCs w:val="24"/>
                  <w:lang w:val="en-US"/>
                </w:rPr>
                <w:delText>T June-July</w:delText>
              </w:r>
            </w:del>
          </w:p>
        </w:tc>
        <w:tc>
          <w:tcPr>
            <w:tcW w:w="1336" w:type="dxa"/>
            <w:tcBorders>
              <w:left w:val="single" w:sz="4" w:space="0" w:color="auto"/>
            </w:tcBorders>
            <w:vAlign w:val="center"/>
          </w:tcPr>
          <w:p w14:paraId="75B63EED" w14:textId="0D0DDE94" w:rsidR="00EC4BAC" w:rsidRPr="0010148B" w:rsidDel="00D30C17" w:rsidRDefault="00EC4BAC" w:rsidP="00C655CD">
            <w:pPr>
              <w:jc w:val="center"/>
              <w:cnfStyle w:val="000000100000" w:firstRow="0" w:lastRow="0" w:firstColumn="0" w:lastColumn="0" w:oddVBand="0" w:evenVBand="0" w:oddHBand="1" w:evenHBand="0" w:firstRowFirstColumn="0" w:firstRowLastColumn="0" w:lastRowFirstColumn="0" w:lastRowLastColumn="0"/>
              <w:rPr>
                <w:del w:id="289" w:author="Кристина" w:date="2025-03-10T11:27:00Z"/>
                <w:rFonts w:ascii="Times New Roman" w:hAnsi="Times New Roman" w:cs="Times New Roman"/>
                <w:color w:val="000000"/>
                <w:sz w:val="24"/>
                <w:szCs w:val="24"/>
              </w:rPr>
            </w:pPr>
            <w:del w:id="290" w:author="Кристина" w:date="2025-03-10T11:27:00Z">
              <w:r w:rsidRPr="0010148B" w:rsidDel="00D30C17">
                <w:rPr>
                  <w:rFonts w:ascii="Times New Roman" w:hAnsi="Times New Roman" w:cs="Times New Roman"/>
                  <w:color w:val="000000"/>
                  <w:sz w:val="24"/>
                  <w:szCs w:val="24"/>
                </w:rPr>
                <w:delText>13.09</w:delText>
              </w:r>
            </w:del>
          </w:p>
          <w:p w14:paraId="5556B870" w14:textId="68207F26" w:rsidR="005A1E63" w:rsidRPr="0010148B" w:rsidDel="00D30C17" w:rsidRDefault="005A1E63" w:rsidP="00C655CD">
            <w:pPr>
              <w:jc w:val="center"/>
              <w:cnfStyle w:val="000000100000" w:firstRow="0" w:lastRow="0" w:firstColumn="0" w:lastColumn="0" w:oddVBand="0" w:evenVBand="0" w:oddHBand="1" w:evenHBand="0" w:firstRowFirstColumn="0" w:firstRowLastColumn="0" w:lastRowFirstColumn="0" w:lastRowLastColumn="0"/>
              <w:rPr>
                <w:del w:id="291" w:author="Кристина" w:date="2025-03-10T11:27:00Z"/>
                <w:rFonts w:ascii="Times New Roman" w:eastAsia="Calibri" w:hAnsi="Times New Roman" w:cs="Times New Roman"/>
                <w:sz w:val="24"/>
                <w:szCs w:val="24"/>
              </w:rPr>
            </w:pPr>
          </w:p>
        </w:tc>
        <w:tc>
          <w:tcPr>
            <w:tcW w:w="1337" w:type="dxa"/>
            <w:vAlign w:val="center"/>
          </w:tcPr>
          <w:p w14:paraId="0ACFD546" w14:textId="32C4D65D" w:rsidR="00EC4BAC" w:rsidRPr="0010148B" w:rsidDel="00D30C17" w:rsidRDefault="00EC4BAC" w:rsidP="00C655CD">
            <w:pPr>
              <w:jc w:val="center"/>
              <w:cnfStyle w:val="000000100000" w:firstRow="0" w:lastRow="0" w:firstColumn="0" w:lastColumn="0" w:oddVBand="0" w:evenVBand="0" w:oddHBand="1" w:evenHBand="0" w:firstRowFirstColumn="0" w:firstRowLastColumn="0" w:lastRowFirstColumn="0" w:lastRowLastColumn="0"/>
              <w:rPr>
                <w:del w:id="292" w:author="Кристина" w:date="2025-03-10T11:27:00Z"/>
                <w:rFonts w:ascii="Times New Roman" w:hAnsi="Times New Roman" w:cs="Times New Roman"/>
                <w:color w:val="000000"/>
                <w:sz w:val="24"/>
                <w:szCs w:val="24"/>
              </w:rPr>
            </w:pPr>
            <w:del w:id="293" w:author="Кристина" w:date="2025-03-10T11:27:00Z">
              <w:r w:rsidRPr="0010148B" w:rsidDel="00D30C17">
                <w:rPr>
                  <w:rFonts w:ascii="Times New Roman" w:hAnsi="Times New Roman" w:cs="Times New Roman"/>
                  <w:color w:val="000000"/>
                  <w:sz w:val="24"/>
                  <w:szCs w:val="24"/>
                </w:rPr>
                <w:delText>13.05</w:delText>
              </w:r>
            </w:del>
          </w:p>
          <w:p w14:paraId="7AEE9054" w14:textId="446079EA" w:rsidR="005A1E63" w:rsidRPr="0010148B" w:rsidDel="00D30C17" w:rsidRDefault="005A1E63" w:rsidP="00C655CD">
            <w:pPr>
              <w:jc w:val="center"/>
              <w:cnfStyle w:val="000000100000" w:firstRow="0" w:lastRow="0" w:firstColumn="0" w:lastColumn="0" w:oddVBand="0" w:evenVBand="0" w:oddHBand="1" w:evenHBand="0" w:firstRowFirstColumn="0" w:firstRowLastColumn="0" w:lastRowFirstColumn="0" w:lastRowLastColumn="0"/>
              <w:rPr>
                <w:del w:id="294" w:author="Кристина" w:date="2025-03-10T11:27:00Z"/>
                <w:rFonts w:ascii="Times New Roman" w:eastAsia="Calibri" w:hAnsi="Times New Roman" w:cs="Times New Roman"/>
                <w:sz w:val="24"/>
                <w:szCs w:val="24"/>
              </w:rPr>
            </w:pPr>
          </w:p>
        </w:tc>
        <w:tc>
          <w:tcPr>
            <w:tcW w:w="1336" w:type="dxa"/>
            <w:vAlign w:val="center"/>
          </w:tcPr>
          <w:p w14:paraId="28B03CA7" w14:textId="03578C9F" w:rsidR="00EC4BAC" w:rsidRPr="0010148B" w:rsidDel="00D30C17" w:rsidRDefault="00EC4BAC" w:rsidP="00C655CD">
            <w:pPr>
              <w:jc w:val="center"/>
              <w:cnfStyle w:val="000000100000" w:firstRow="0" w:lastRow="0" w:firstColumn="0" w:lastColumn="0" w:oddVBand="0" w:evenVBand="0" w:oddHBand="1" w:evenHBand="0" w:firstRowFirstColumn="0" w:firstRowLastColumn="0" w:lastRowFirstColumn="0" w:lastRowLastColumn="0"/>
              <w:rPr>
                <w:del w:id="295" w:author="Кристина" w:date="2025-03-10T11:27:00Z"/>
                <w:rFonts w:ascii="Times New Roman" w:hAnsi="Times New Roman" w:cs="Times New Roman"/>
                <w:color w:val="000000"/>
                <w:sz w:val="24"/>
                <w:szCs w:val="24"/>
              </w:rPr>
            </w:pPr>
            <w:del w:id="296" w:author="Кристина" w:date="2025-03-10T11:27:00Z">
              <w:r w:rsidRPr="0010148B" w:rsidDel="00D30C17">
                <w:rPr>
                  <w:rFonts w:ascii="Times New Roman" w:hAnsi="Times New Roman" w:cs="Times New Roman"/>
                  <w:color w:val="000000"/>
                  <w:sz w:val="24"/>
                  <w:szCs w:val="24"/>
                </w:rPr>
                <w:delText>11.9</w:delText>
              </w:r>
              <w:r w:rsidR="00C655CD" w:rsidRPr="0010148B" w:rsidDel="00D30C17">
                <w:rPr>
                  <w:rFonts w:ascii="Times New Roman" w:hAnsi="Times New Roman" w:cs="Times New Roman"/>
                  <w:color w:val="000000"/>
                  <w:sz w:val="24"/>
                  <w:szCs w:val="24"/>
                </w:rPr>
                <w:delText>0</w:delText>
              </w:r>
            </w:del>
          </w:p>
          <w:p w14:paraId="2D23D915" w14:textId="50BA73CC" w:rsidR="005A1E63" w:rsidRPr="0010148B" w:rsidDel="00D30C17" w:rsidRDefault="005A1E63" w:rsidP="00C655CD">
            <w:pPr>
              <w:jc w:val="center"/>
              <w:cnfStyle w:val="000000100000" w:firstRow="0" w:lastRow="0" w:firstColumn="0" w:lastColumn="0" w:oddVBand="0" w:evenVBand="0" w:oddHBand="1" w:evenHBand="0" w:firstRowFirstColumn="0" w:firstRowLastColumn="0" w:lastRowFirstColumn="0" w:lastRowLastColumn="0"/>
              <w:rPr>
                <w:del w:id="297" w:author="Кристина" w:date="2025-03-10T11:27:00Z"/>
                <w:rFonts w:ascii="Times New Roman" w:eastAsia="Calibri" w:hAnsi="Times New Roman" w:cs="Times New Roman"/>
                <w:sz w:val="24"/>
                <w:szCs w:val="24"/>
              </w:rPr>
            </w:pPr>
          </w:p>
        </w:tc>
        <w:tc>
          <w:tcPr>
            <w:tcW w:w="1337" w:type="dxa"/>
            <w:vAlign w:val="center"/>
          </w:tcPr>
          <w:p w14:paraId="438770C0" w14:textId="41BCEA9B" w:rsidR="00EC4BAC" w:rsidRPr="0010148B" w:rsidDel="00D30C17" w:rsidRDefault="00EC4BAC" w:rsidP="00C655CD">
            <w:pPr>
              <w:jc w:val="center"/>
              <w:cnfStyle w:val="000000100000" w:firstRow="0" w:lastRow="0" w:firstColumn="0" w:lastColumn="0" w:oddVBand="0" w:evenVBand="0" w:oddHBand="1" w:evenHBand="0" w:firstRowFirstColumn="0" w:firstRowLastColumn="0" w:lastRowFirstColumn="0" w:lastRowLastColumn="0"/>
              <w:rPr>
                <w:del w:id="298" w:author="Кристина" w:date="2025-03-10T11:27:00Z"/>
                <w:rFonts w:ascii="Times New Roman" w:hAnsi="Times New Roman" w:cs="Times New Roman"/>
                <w:color w:val="000000"/>
                <w:sz w:val="24"/>
                <w:szCs w:val="24"/>
              </w:rPr>
            </w:pPr>
            <w:del w:id="299" w:author="Кристина" w:date="2025-03-10T11:27:00Z">
              <w:r w:rsidRPr="0010148B" w:rsidDel="00D30C17">
                <w:rPr>
                  <w:rFonts w:ascii="Times New Roman" w:hAnsi="Times New Roman" w:cs="Times New Roman"/>
                  <w:color w:val="000000"/>
                  <w:sz w:val="24"/>
                  <w:szCs w:val="24"/>
                </w:rPr>
                <w:delText>9.43</w:delText>
              </w:r>
            </w:del>
          </w:p>
          <w:p w14:paraId="534BCA21" w14:textId="0781109B" w:rsidR="005A1E63" w:rsidRPr="0010148B" w:rsidDel="00D30C17" w:rsidRDefault="005A1E63" w:rsidP="00C655CD">
            <w:pPr>
              <w:jc w:val="center"/>
              <w:cnfStyle w:val="000000100000" w:firstRow="0" w:lastRow="0" w:firstColumn="0" w:lastColumn="0" w:oddVBand="0" w:evenVBand="0" w:oddHBand="1" w:evenHBand="0" w:firstRowFirstColumn="0" w:firstRowLastColumn="0" w:lastRowFirstColumn="0" w:lastRowLastColumn="0"/>
              <w:rPr>
                <w:del w:id="300" w:author="Кристина" w:date="2025-03-10T11:27:00Z"/>
                <w:rFonts w:ascii="Times New Roman" w:eastAsia="Calibri" w:hAnsi="Times New Roman" w:cs="Times New Roman"/>
                <w:sz w:val="24"/>
                <w:szCs w:val="24"/>
                <w:lang w:val="en-US"/>
              </w:rPr>
            </w:pPr>
          </w:p>
        </w:tc>
        <w:tc>
          <w:tcPr>
            <w:tcW w:w="1336" w:type="dxa"/>
            <w:vAlign w:val="center"/>
          </w:tcPr>
          <w:p w14:paraId="1ADAD05B" w14:textId="6B8862CC" w:rsidR="00EC4BAC" w:rsidRPr="0010148B" w:rsidDel="00D30C17" w:rsidRDefault="00EC4BAC" w:rsidP="00C655CD">
            <w:pPr>
              <w:jc w:val="center"/>
              <w:cnfStyle w:val="000000100000" w:firstRow="0" w:lastRow="0" w:firstColumn="0" w:lastColumn="0" w:oddVBand="0" w:evenVBand="0" w:oddHBand="1" w:evenHBand="0" w:firstRowFirstColumn="0" w:firstRowLastColumn="0" w:lastRowFirstColumn="0" w:lastRowLastColumn="0"/>
              <w:rPr>
                <w:del w:id="301" w:author="Кристина" w:date="2025-03-10T11:27:00Z"/>
                <w:rFonts w:ascii="Times New Roman" w:hAnsi="Times New Roman" w:cs="Times New Roman"/>
                <w:color w:val="000000"/>
                <w:sz w:val="24"/>
                <w:szCs w:val="24"/>
              </w:rPr>
            </w:pPr>
            <w:del w:id="302" w:author="Кристина" w:date="2025-03-10T11:27:00Z">
              <w:r w:rsidRPr="0010148B" w:rsidDel="00D30C17">
                <w:rPr>
                  <w:rFonts w:ascii="Times New Roman" w:hAnsi="Times New Roman" w:cs="Times New Roman"/>
                  <w:color w:val="000000"/>
                  <w:sz w:val="24"/>
                  <w:szCs w:val="24"/>
                </w:rPr>
                <w:delText>8.31</w:delText>
              </w:r>
            </w:del>
          </w:p>
          <w:p w14:paraId="1D96231D" w14:textId="6A432B69" w:rsidR="005A1E63" w:rsidRPr="0010148B" w:rsidDel="00D30C17" w:rsidRDefault="005A1E63" w:rsidP="00C655CD">
            <w:pPr>
              <w:jc w:val="center"/>
              <w:cnfStyle w:val="000000100000" w:firstRow="0" w:lastRow="0" w:firstColumn="0" w:lastColumn="0" w:oddVBand="0" w:evenVBand="0" w:oddHBand="1" w:evenHBand="0" w:firstRowFirstColumn="0" w:firstRowLastColumn="0" w:lastRowFirstColumn="0" w:lastRowLastColumn="0"/>
              <w:rPr>
                <w:del w:id="303" w:author="Кристина" w:date="2025-03-10T11:27:00Z"/>
                <w:rFonts w:ascii="Times New Roman" w:eastAsia="Calibri" w:hAnsi="Times New Roman" w:cs="Times New Roman"/>
                <w:sz w:val="24"/>
                <w:szCs w:val="24"/>
              </w:rPr>
            </w:pPr>
          </w:p>
        </w:tc>
        <w:tc>
          <w:tcPr>
            <w:tcW w:w="1337" w:type="dxa"/>
            <w:vAlign w:val="center"/>
          </w:tcPr>
          <w:p w14:paraId="358DEFEF" w14:textId="50AF50DE" w:rsidR="00EC4BAC" w:rsidRPr="0010148B" w:rsidDel="00D30C17" w:rsidRDefault="00EC4BAC" w:rsidP="00C655CD">
            <w:pPr>
              <w:jc w:val="center"/>
              <w:cnfStyle w:val="000000100000" w:firstRow="0" w:lastRow="0" w:firstColumn="0" w:lastColumn="0" w:oddVBand="0" w:evenVBand="0" w:oddHBand="1" w:evenHBand="0" w:firstRowFirstColumn="0" w:firstRowLastColumn="0" w:lastRowFirstColumn="0" w:lastRowLastColumn="0"/>
              <w:rPr>
                <w:del w:id="304" w:author="Кристина" w:date="2025-03-10T11:27:00Z"/>
                <w:rFonts w:ascii="Times New Roman" w:hAnsi="Times New Roman" w:cs="Times New Roman"/>
                <w:color w:val="000000"/>
                <w:sz w:val="24"/>
                <w:szCs w:val="24"/>
              </w:rPr>
            </w:pPr>
            <w:del w:id="305" w:author="Кристина" w:date="2025-03-10T11:27:00Z">
              <w:r w:rsidRPr="0010148B" w:rsidDel="00D30C17">
                <w:rPr>
                  <w:rFonts w:ascii="Times New Roman" w:hAnsi="Times New Roman" w:cs="Times New Roman"/>
                  <w:color w:val="000000"/>
                  <w:sz w:val="24"/>
                  <w:szCs w:val="24"/>
                </w:rPr>
                <w:delText>13.05</w:delText>
              </w:r>
            </w:del>
          </w:p>
          <w:p w14:paraId="23CDE22F" w14:textId="70BE409E" w:rsidR="005A1E63" w:rsidRPr="0010148B" w:rsidDel="00D30C17" w:rsidRDefault="005A1E63" w:rsidP="00C655CD">
            <w:pPr>
              <w:jc w:val="center"/>
              <w:cnfStyle w:val="000000100000" w:firstRow="0" w:lastRow="0" w:firstColumn="0" w:lastColumn="0" w:oddVBand="0" w:evenVBand="0" w:oddHBand="1" w:evenHBand="0" w:firstRowFirstColumn="0" w:firstRowLastColumn="0" w:lastRowFirstColumn="0" w:lastRowLastColumn="0"/>
              <w:rPr>
                <w:del w:id="306" w:author="Кристина" w:date="2025-03-10T11:27:00Z"/>
                <w:rFonts w:ascii="Times New Roman" w:eastAsia="Calibri" w:hAnsi="Times New Roman" w:cs="Times New Roman"/>
                <w:sz w:val="24"/>
                <w:szCs w:val="24"/>
              </w:rPr>
            </w:pPr>
          </w:p>
        </w:tc>
      </w:tr>
      <w:tr w:rsidR="00C655CD" w:rsidRPr="0010148B" w:rsidDel="00D30C17" w14:paraId="0D63A848" w14:textId="64BBD99D" w:rsidTr="00C655CD">
        <w:trPr>
          <w:trHeight w:val="828"/>
          <w:del w:id="307" w:author="Кристина" w:date="2025-03-10T11:27:00Z"/>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38E733B7" w14:textId="69609D1C" w:rsidR="005A1E63" w:rsidRPr="0010148B" w:rsidDel="00D30C17" w:rsidRDefault="005A1E63" w:rsidP="00C655CD">
            <w:pPr>
              <w:jc w:val="center"/>
              <w:rPr>
                <w:del w:id="308" w:author="Кристина" w:date="2025-03-10T11:27:00Z"/>
                <w:rFonts w:ascii="Times New Roman" w:eastAsia="Calibri" w:hAnsi="Times New Roman" w:cs="Times New Roman"/>
                <w:sz w:val="24"/>
                <w:szCs w:val="24"/>
                <w:lang w:val="en-US"/>
              </w:rPr>
            </w:pPr>
            <w:del w:id="309" w:author="Кристина" w:date="2025-03-10T11:27:00Z">
              <w:r w:rsidRPr="0010148B" w:rsidDel="00D30C17">
                <w:rPr>
                  <w:rFonts w:ascii="Times New Roman" w:eastAsia="Calibri" w:hAnsi="Times New Roman" w:cs="Times New Roman"/>
                  <w:sz w:val="24"/>
                  <w:szCs w:val="24"/>
                  <w:lang w:val="en-US"/>
                </w:rPr>
                <w:delText>T June-September</w:delText>
              </w:r>
            </w:del>
          </w:p>
        </w:tc>
        <w:tc>
          <w:tcPr>
            <w:tcW w:w="1336" w:type="dxa"/>
            <w:tcBorders>
              <w:top w:val="single" w:sz="4" w:space="0" w:color="7F7F7F" w:themeColor="text1" w:themeTint="80"/>
              <w:left w:val="single" w:sz="4" w:space="0" w:color="auto"/>
              <w:bottom w:val="single" w:sz="4" w:space="0" w:color="7F7F7F" w:themeColor="text1" w:themeTint="80"/>
            </w:tcBorders>
            <w:vAlign w:val="center"/>
          </w:tcPr>
          <w:p w14:paraId="18E5FC12" w14:textId="2E320A16" w:rsidR="00EC4BAC" w:rsidRPr="0010148B" w:rsidDel="00D30C17" w:rsidRDefault="00EC4BAC" w:rsidP="00C655CD">
            <w:pPr>
              <w:jc w:val="center"/>
              <w:cnfStyle w:val="000000000000" w:firstRow="0" w:lastRow="0" w:firstColumn="0" w:lastColumn="0" w:oddVBand="0" w:evenVBand="0" w:oddHBand="0" w:evenHBand="0" w:firstRowFirstColumn="0" w:firstRowLastColumn="0" w:lastRowFirstColumn="0" w:lastRowLastColumn="0"/>
              <w:rPr>
                <w:del w:id="310" w:author="Кристина" w:date="2025-03-10T11:27:00Z"/>
                <w:rFonts w:ascii="Times New Roman" w:hAnsi="Times New Roman" w:cs="Times New Roman"/>
                <w:color w:val="000000"/>
                <w:sz w:val="24"/>
                <w:szCs w:val="24"/>
              </w:rPr>
            </w:pPr>
            <w:del w:id="311" w:author="Кристина" w:date="2025-03-10T11:27:00Z">
              <w:r w:rsidRPr="0010148B" w:rsidDel="00D30C17">
                <w:rPr>
                  <w:rFonts w:ascii="Times New Roman" w:hAnsi="Times New Roman" w:cs="Times New Roman"/>
                  <w:color w:val="000000"/>
                  <w:sz w:val="24"/>
                  <w:szCs w:val="24"/>
                </w:rPr>
                <w:delText>11.04</w:delText>
              </w:r>
            </w:del>
          </w:p>
          <w:p w14:paraId="18B7C707" w14:textId="50B9C7D5" w:rsidR="005A1E63" w:rsidRPr="0010148B" w:rsidDel="00D30C17" w:rsidRDefault="005A1E63" w:rsidP="00C655CD">
            <w:pPr>
              <w:jc w:val="center"/>
              <w:cnfStyle w:val="000000000000" w:firstRow="0" w:lastRow="0" w:firstColumn="0" w:lastColumn="0" w:oddVBand="0" w:evenVBand="0" w:oddHBand="0" w:evenHBand="0" w:firstRowFirstColumn="0" w:firstRowLastColumn="0" w:lastRowFirstColumn="0" w:lastRowLastColumn="0"/>
              <w:rPr>
                <w:del w:id="312" w:author="Кристина" w:date="2025-03-10T11:27:00Z"/>
                <w:rFonts w:ascii="Times New Roman" w:eastAsia="Calibri" w:hAnsi="Times New Roman" w:cs="Times New Roman"/>
                <w:sz w:val="24"/>
                <w:szCs w:val="24"/>
              </w:rPr>
            </w:pPr>
          </w:p>
        </w:tc>
        <w:tc>
          <w:tcPr>
            <w:tcW w:w="1337" w:type="dxa"/>
            <w:vAlign w:val="center"/>
          </w:tcPr>
          <w:p w14:paraId="782279A7" w14:textId="2125B41D" w:rsidR="00EC4BAC" w:rsidRPr="0010148B" w:rsidDel="00D30C17" w:rsidRDefault="00EC4BAC" w:rsidP="00C655CD">
            <w:pPr>
              <w:jc w:val="center"/>
              <w:cnfStyle w:val="000000000000" w:firstRow="0" w:lastRow="0" w:firstColumn="0" w:lastColumn="0" w:oddVBand="0" w:evenVBand="0" w:oddHBand="0" w:evenHBand="0" w:firstRowFirstColumn="0" w:firstRowLastColumn="0" w:lastRowFirstColumn="0" w:lastRowLastColumn="0"/>
              <w:rPr>
                <w:del w:id="313" w:author="Кристина" w:date="2025-03-10T11:27:00Z"/>
                <w:rFonts w:ascii="Times New Roman" w:hAnsi="Times New Roman" w:cs="Times New Roman"/>
                <w:color w:val="000000"/>
                <w:sz w:val="24"/>
                <w:szCs w:val="24"/>
              </w:rPr>
            </w:pPr>
            <w:del w:id="314" w:author="Кристина" w:date="2025-03-10T11:27:00Z">
              <w:r w:rsidRPr="0010148B" w:rsidDel="00D30C17">
                <w:rPr>
                  <w:rFonts w:ascii="Times New Roman" w:hAnsi="Times New Roman" w:cs="Times New Roman"/>
                  <w:color w:val="000000"/>
                  <w:sz w:val="24"/>
                  <w:szCs w:val="24"/>
                </w:rPr>
                <w:delText>11.37</w:delText>
              </w:r>
            </w:del>
          </w:p>
          <w:p w14:paraId="5D5B1F53" w14:textId="3E7B8AC3" w:rsidR="005A1E63" w:rsidRPr="0010148B" w:rsidDel="00D30C17" w:rsidRDefault="005A1E63" w:rsidP="00C655CD">
            <w:pPr>
              <w:jc w:val="center"/>
              <w:cnfStyle w:val="000000000000" w:firstRow="0" w:lastRow="0" w:firstColumn="0" w:lastColumn="0" w:oddVBand="0" w:evenVBand="0" w:oddHBand="0" w:evenHBand="0" w:firstRowFirstColumn="0" w:firstRowLastColumn="0" w:lastRowFirstColumn="0" w:lastRowLastColumn="0"/>
              <w:rPr>
                <w:del w:id="315" w:author="Кристина" w:date="2025-03-10T11:27:00Z"/>
                <w:rFonts w:ascii="Times New Roman" w:eastAsia="Calibri" w:hAnsi="Times New Roman" w:cs="Times New Roman"/>
                <w:sz w:val="24"/>
                <w:szCs w:val="24"/>
              </w:rPr>
            </w:pPr>
          </w:p>
        </w:tc>
        <w:tc>
          <w:tcPr>
            <w:tcW w:w="1336" w:type="dxa"/>
            <w:vAlign w:val="center"/>
          </w:tcPr>
          <w:p w14:paraId="61093822" w14:textId="7352D97D" w:rsidR="00EC4BAC" w:rsidRPr="0010148B" w:rsidDel="00D30C17" w:rsidRDefault="00EC4BAC" w:rsidP="00C655CD">
            <w:pPr>
              <w:jc w:val="center"/>
              <w:cnfStyle w:val="000000000000" w:firstRow="0" w:lastRow="0" w:firstColumn="0" w:lastColumn="0" w:oddVBand="0" w:evenVBand="0" w:oddHBand="0" w:evenHBand="0" w:firstRowFirstColumn="0" w:firstRowLastColumn="0" w:lastRowFirstColumn="0" w:lastRowLastColumn="0"/>
              <w:rPr>
                <w:del w:id="316" w:author="Кристина" w:date="2025-03-10T11:27:00Z"/>
                <w:rFonts w:ascii="Times New Roman" w:hAnsi="Times New Roman" w:cs="Times New Roman"/>
                <w:color w:val="000000"/>
                <w:sz w:val="24"/>
                <w:szCs w:val="24"/>
              </w:rPr>
            </w:pPr>
            <w:del w:id="317" w:author="Кристина" w:date="2025-03-10T11:27:00Z">
              <w:r w:rsidRPr="0010148B" w:rsidDel="00D30C17">
                <w:rPr>
                  <w:rFonts w:ascii="Times New Roman" w:hAnsi="Times New Roman" w:cs="Times New Roman"/>
                  <w:color w:val="000000"/>
                  <w:sz w:val="24"/>
                  <w:szCs w:val="24"/>
                </w:rPr>
                <w:delText>10.13</w:delText>
              </w:r>
            </w:del>
          </w:p>
          <w:p w14:paraId="0BCD8D72" w14:textId="4C6E987B" w:rsidR="005A1E63" w:rsidRPr="0010148B" w:rsidDel="00D30C17" w:rsidRDefault="005A1E63" w:rsidP="00C655CD">
            <w:pPr>
              <w:jc w:val="center"/>
              <w:cnfStyle w:val="000000000000" w:firstRow="0" w:lastRow="0" w:firstColumn="0" w:lastColumn="0" w:oddVBand="0" w:evenVBand="0" w:oddHBand="0" w:evenHBand="0" w:firstRowFirstColumn="0" w:firstRowLastColumn="0" w:lastRowFirstColumn="0" w:lastRowLastColumn="0"/>
              <w:rPr>
                <w:del w:id="318" w:author="Кристина" w:date="2025-03-10T11:27:00Z"/>
                <w:rFonts w:ascii="Times New Roman" w:eastAsia="Calibri" w:hAnsi="Times New Roman" w:cs="Times New Roman"/>
                <w:sz w:val="24"/>
                <w:szCs w:val="24"/>
              </w:rPr>
            </w:pPr>
          </w:p>
        </w:tc>
        <w:tc>
          <w:tcPr>
            <w:tcW w:w="1337" w:type="dxa"/>
            <w:vAlign w:val="center"/>
          </w:tcPr>
          <w:p w14:paraId="67B7FD2B" w14:textId="54DFDF9E" w:rsidR="005A1E63" w:rsidRPr="0010148B" w:rsidDel="00D30C17" w:rsidRDefault="00AA0660" w:rsidP="00AA0660">
            <w:pPr>
              <w:cnfStyle w:val="000000000000" w:firstRow="0" w:lastRow="0" w:firstColumn="0" w:lastColumn="0" w:oddVBand="0" w:evenVBand="0" w:oddHBand="0" w:evenHBand="0" w:firstRowFirstColumn="0" w:firstRowLastColumn="0" w:lastRowFirstColumn="0" w:lastRowLastColumn="0"/>
              <w:rPr>
                <w:del w:id="319" w:author="Кристина" w:date="2025-03-10T11:27:00Z"/>
                <w:rFonts w:ascii="Times New Roman" w:eastAsia="Calibri" w:hAnsi="Times New Roman" w:cs="Times New Roman"/>
                <w:sz w:val="24"/>
                <w:szCs w:val="24"/>
              </w:rPr>
            </w:pPr>
            <w:del w:id="320" w:author="Кристина" w:date="2025-03-10T11:27:00Z">
              <w:r w:rsidRPr="0010148B" w:rsidDel="00D30C17">
                <w:rPr>
                  <w:rFonts w:ascii="Times New Roman" w:eastAsia="Calibri" w:hAnsi="Times New Roman" w:cs="Times New Roman"/>
                  <w:sz w:val="24"/>
                  <w:szCs w:val="24"/>
                  <w:lang w:val="en-US"/>
                </w:rPr>
                <w:delText xml:space="preserve">      </w:delText>
              </w:r>
              <w:r w:rsidR="00EC4BAC" w:rsidRPr="0010148B" w:rsidDel="00D30C17">
                <w:rPr>
                  <w:rFonts w:ascii="Times New Roman" w:eastAsia="Calibri" w:hAnsi="Times New Roman" w:cs="Times New Roman"/>
                  <w:sz w:val="24"/>
                  <w:szCs w:val="24"/>
                  <w:lang w:val="en-US"/>
                </w:rPr>
                <w:delText>7.6</w:delText>
              </w:r>
              <w:r w:rsidR="00C655CD" w:rsidRPr="0010148B" w:rsidDel="00D30C17">
                <w:rPr>
                  <w:rFonts w:ascii="Times New Roman" w:eastAsia="Calibri" w:hAnsi="Times New Roman" w:cs="Times New Roman"/>
                  <w:sz w:val="24"/>
                  <w:szCs w:val="24"/>
                </w:rPr>
                <w:delText>2</w:delText>
              </w:r>
            </w:del>
          </w:p>
        </w:tc>
        <w:tc>
          <w:tcPr>
            <w:tcW w:w="1336" w:type="dxa"/>
            <w:vAlign w:val="center"/>
          </w:tcPr>
          <w:p w14:paraId="0841DFAE" w14:textId="7A906A35" w:rsidR="00EC4BAC" w:rsidRPr="0010148B" w:rsidDel="00D30C17" w:rsidRDefault="00EC4BAC" w:rsidP="00C655CD">
            <w:pPr>
              <w:jc w:val="center"/>
              <w:cnfStyle w:val="000000000000" w:firstRow="0" w:lastRow="0" w:firstColumn="0" w:lastColumn="0" w:oddVBand="0" w:evenVBand="0" w:oddHBand="0" w:evenHBand="0" w:firstRowFirstColumn="0" w:firstRowLastColumn="0" w:lastRowFirstColumn="0" w:lastRowLastColumn="0"/>
              <w:rPr>
                <w:del w:id="321" w:author="Кристина" w:date="2025-03-10T11:27:00Z"/>
                <w:rFonts w:ascii="Times New Roman" w:hAnsi="Times New Roman" w:cs="Times New Roman"/>
                <w:color w:val="000000"/>
                <w:sz w:val="24"/>
                <w:szCs w:val="24"/>
              </w:rPr>
            </w:pPr>
            <w:del w:id="322" w:author="Кристина" w:date="2025-03-10T11:27:00Z">
              <w:r w:rsidRPr="0010148B" w:rsidDel="00D30C17">
                <w:rPr>
                  <w:rFonts w:ascii="Times New Roman" w:hAnsi="Times New Roman" w:cs="Times New Roman"/>
                  <w:color w:val="000000"/>
                  <w:sz w:val="24"/>
                  <w:szCs w:val="24"/>
                </w:rPr>
                <w:delText>6.4</w:delText>
              </w:r>
              <w:r w:rsidR="00C655CD" w:rsidRPr="0010148B" w:rsidDel="00D30C17">
                <w:rPr>
                  <w:rFonts w:ascii="Times New Roman" w:hAnsi="Times New Roman" w:cs="Times New Roman"/>
                  <w:color w:val="000000"/>
                  <w:sz w:val="24"/>
                  <w:szCs w:val="24"/>
                </w:rPr>
                <w:delText>1</w:delText>
              </w:r>
            </w:del>
          </w:p>
          <w:p w14:paraId="187841A6" w14:textId="11476FF0" w:rsidR="005A1E63" w:rsidRPr="0010148B" w:rsidDel="00D30C17" w:rsidRDefault="005A1E63" w:rsidP="00C655CD">
            <w:pPr>
              <w:jc w:val="center"/>
              <w:cnfStyle w:val="000000000000" w:firstRow="0" w:lastRow="0" w:firstColumn="0" w:lastColumn="0" w:oddVBand="0" w:evenVBand="0" w:oddHBand="0" w:evenHBand="0" w:firstRowFirstColumn="0" w:firstRowLastColumn="0" w:lastRowFirstColumn="0" w:lastRowLastColumn="0"/>
              <w:rPr>
                <w:del w:id="323" w:author="Кристина" w:date="2025-03-10T11:27:00Z"/>
                <w:rFonts w:ascii="Times New Roman" w:eastAsia="Calibri" w:hAnsi="Times New Roman" w:cs="Times New Roman"/>
                <w:sz w:val="24"/>
                <w:szCs w:val="24"/>
              </w:rPr>
            </w:pPr>
          </w:p>
        </w:tc>
        <w:tc>
          <w:tcPr>
            <w:tcW w:w="1337" w:type="dxa"/>
            <w:vAlign w:val="center"/>
          </w:tcPr>
          <w:p w14:paraId="53B6BC45" w14:textId="558923E0" w:rsidR="00EC4BAC" w:rsidRPr="0010148B" w:rsidDel="00D30C17" w:rsidRDefault="00EC4BAC" w:rsidP="00C655CD">
            <w:pPr>
              <w:jc w:val="center"/>
              <w:cnfStyle w:val="000000000000" w:firstRow="0" w:lastRow="0" w:firstColumn="0" w:lastColumn="0" w:oddVBand="0" w:evenVBand="0" w:oddHBand="0" w:evenHBand="0" w:firstRowFirstColumn="0" w:firstRowLastColumn="0" w:lastRowFirstColumn="0" w:lastRowLastColumn="0"/>
              <w:rPr>
                <w:del w:id="324" w:author="Кристина" w:date="2025-03-10T11:27:00Z"/>
                <w:rFonts w:ascii="Times New Roman" w:hAnsi="Times New Roman" w:cs="Times New Roman"/>
                <w:color w:val="000000"/>
                <w:sz w:val="24"/>
                <w:szCs w:val="24"/>
              </w:rPr>
            </w:pPr>
            <w:del w:id="325" w:author="Кристина" w:date="2025-03-10T11:27:00Z">
              <w:r w:rsidRPr="0010148B" w:rsidDel="00D30C17">
                <w:rPr>
                  <w:rFonts w:ascii="Times New Roman" w:hAnsi="Times New Roman" w:cs="Times New Roman"/>
                  <w:color w:val="000000"/>
                  <w:sz w:val="24"/>
                  <w:szCs w:val="24"/>
                </w:rPr>
                <w:delText>9.71</w:delText>
              </w:r>
            </w:del>
          </w:p>
          <w:p w14:paraId="587B4DC7" w14:textId="09322B82" w:rsidR="005A1E63" w:rsidRPr="0010148B" w:rsidDel="00D30C17" w:rsidRDefault="005A1E63" w:rsidP="00C655CD">
            <w:pPr>
              <w:jc w:val="center"/>
              <w:cnfStyle w:val="000000000000" w:firstRow="0" w:lastRow="0" w:firstColumn="0" w:lastColumn="0" w:oddVBand="0" w:evenVBand="0" w:oddHBand="0" w:evenHBand="0" w:firstRowFirstColumn="0" w:firstRowLastColumn="0" w:lastRowFirstColumn="0" w:lastRowLastColumn="0"/>
              <w:rPr>
                <w:del w:id="326" w:author="Кристина" w:date="2025-03-10T11:27:00Z"/>
                <w:rFonts w:ascii="Times New Roman" w:eastAsia="Calibri" w:hAnsi="Times New Roman" w:cs="Times New Roman"/>
                <w:sz w:val="24"/>
                <w:szCs w:val="24"/>
              </w:rPr>
            </w:pPr>
          </w:p>
        </w:tc>
      </w:tr>
      <w:tr w:rsidR="00C655CD" w:rsidRPr="0010148B" w:rsidDel="00D30C17" w14:paraId="7BE7A7D9" w14:textId="64648D95" w:rsidTr="00C655CD">
        <w:trPr>
          <w:cnfStyle w:val="000000100000" w:firstRow="0" w:lastRow="0" w:firstColumn="0" w:lastColumn="0" w:oddVBand="0" w:evenVBand="0" w:oddHBand="1" w:evenHBand="0" w:firstRowFirstColumn="0" w:firstRowLastColumn="0" w:lastRowFirstColumn="0" w:lastRowLastColumn="0"/>
          <w:trHeight w:val="828"/>
          <w:del w:id="327" w:author="Кристина" w:date="2025-03-10T11:27:00Z"/>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7CE87B3A" w14:textId="0F2EB7D2" w:rsidR="005A1E63" w:rsidRPr="0010148B" w:rsidDel="00D30C17" w:rsidRDefault="005A1E63" w:rsidP="00C655CD">
            <w:pPr>
              <w:jc w:val="center"/>
              <w:rPr>
                <w:del w:id="328" w:author="Кристина" w:date="2025-03-10T11:27:00Z"/>
                <w:rFonts w:ascii="Times New Roman" w:eastAsia="Calibri" w:hAnsi="Times New Roman" w:cs="Times New Roman"/>
                <w:sz w:val="24"/>
                <w:szCs w:val="24"/>
                <w:lang w:val="en-US"/>
              </w:rPr>
            </w:pPr>
            <w:del w:id="329" w:author="Кристина" w:date="2025-03-10T11:27:00Z">
              <w:r w:rsidRPr="0010148B" w:rsidDel="00D30C17">
                <w:rPr>
                  <w:rFonts w:ascii="Times New Roman" w:eastAsia="Calibri" w:hAnsi="Times New Roman" w:cs="Times New Roman"/>
                  <w:sz w:val="24"/>
                  <w:szCs w:val="24"/>
                  <w:lang w:val="en-US"/>
                </w:rPr>
                <w:delText>P total</w:delText>
              </w:r>
            </w:del>
          </w:p>
        </w:tc>
        <w:tc>
          <w:tcPr>
            <w:tcW w:w="1336" w:type="dxa"/>
            <w:tcBorders>
              <w:left w:val="single" w:sz="4" w:space="0" w:color="auto"/>
            </w:tcBorders>
            <w:vAlign w:val="center"/>
          </w:tcPr>
          <w:p w14:paraId="7DCC575A" w14:textId="59B3B775" w:rsidR="005A1E63" w:rsidRPr="0010148B" w:rsidDel="00D30C17" w:rsidRDefault="00EC4BAC" w:rsidP="00C655CD">
            <w:pPr>
              <w:jc w:val="center"/>
              <w:cnfStyle w:val="000000100000" w:firstRow="0" w:lastRow="0" w:firstColumn="0" w:lastColumn="0" w:oddVBand="0" w:evenVBand="0" w:oddHBand="1" w:evenHBand="0" w:firstRowFirstColumn="0" w:firstRowLastColumn="0" w:lastRowFirstColumn="0" w:lastRowLastColumn="0"/>
              <w:rPr>
                <w:del w:id="330" w:author="Кристина" w:date="2025-03-10T11:27:00Z"/>
                <w:rFonts w:ascii="Times New Roman" w:eastAsia="Calibri" w:hAnsi="Times New Roman" w:cs="Times New Roman"/>
                <w:sz w:val="24"/>
                <w:szCs w:val="24"/>
              </w:rPr>
            </w:pPr>
            <w:del w:id="331" w:author="Кристина" w:date="2025-03-10T11:27:00Z">
              <w:r w:rsidRPr="0010148B" w:rsidDel="00D30C17">
                <w:rPr>
                  <w:rFonts w:ascii="Times New Roman" w:eastAsia="Calibri" w:hAnsi="Times New Roman" w:cs="Times New Roman"/>
                  <w:sz w:val="24"/>
                  <w:szCs w:val="24"/>
                  <w:lang w:val="en-US"/>
                </w:rPr>
                <w:delText>526</w:delText>
              </w:r>
              <w:r w:rsidR="00C655CD" w:rsidRPr="0010148B" w:rsidDel="00D30C17">
                <w:rPr>
                  <w:rFonts w:ascii="Times New Roman" w:eastAsia="Calibri" w:hAnsi="Times New Roman" w:cs="Times New Roman"/>
                  <w:sz w:val="24"/>
                  <w:szCs w:val="24"/>
                </w:rPr>
                <w:delText>.</w:delText>
              </w:r>
              <w:r w:rsidRPr="0010148B" w:rsidDel="00D30C17">
                <w:rPr>
                  <w:rFonts w:ascii="Times New Roman" w:eastAsia="Calibri" w:hAnsi="Times New Roman" w:cs="Times New Roman"/>
                  <w:sz w:val="24"/>
                  <w:szCs w:val="24"/>
                </w:rPr>
                <w:delText>56</w:delText>
              </w:r>
            </w:del>
          </w:p>
        </w:tc>
        <w:tc>
          <w:tcPr>
            <w:tcW w:w="1337" w:type="dxa"/>
            <w:vAlign w:val="center"/>
          </w:tcPr>
          <w:p w14:paraId="591C4375" w14:textId="1D442660" w:rsidR="00EC4BAC" w:rsidRPr="0010148B" w:rsidDel="00D30C17" w:rsidRDefault="00EC4BAC" w:rsidP="00C655CD">
            <w:pPr>
              <w:jc w:val="center"/>
              <w:cnfStyle w:val="000000100000" w:firstRow="0" w:lastRow="0" w:firstColumn="0" w:lastColumn="0" w:oddVBand="0" w:evenVBand="0" w:oddHBand="1" w:evenHBand="0" w:firstRowFirstColumn="0" w:firstRowLastColumn="0" w:lastRowFirstColumn="0" w:lastRowLastColumn="0"/>
              <w:rPr>
                <w:del w:id="332" w:author="Кристина" w:date="2025-03-10T11:27:00Z"/>
                <w:rFonts w:ascii="Times New Roman" w:hAnsi="Times New Roman" w:cs="Times New Roman"/>
                <w:color w:val="000000"/>
                <w:sz w:val="24"/>
                <w:szCs w:val="24"/>
              </w:rPr>
            </w:pPr>
            <w:del w:id="333" w:author="Кристина" w:date="2025-03-10T11:27:00Z">
              <w:r w:rsidRPr="0010148B" w:rsidDel="00D30C17">
                <w:rPr>
                  <w:rFonts w:ascii="Times New Roman" w:hAnsi="Times New Roman" w:cs="Times New Roman"/>
                  <w:color w:val="000000"/>
                  <w:sz w:val="24"/>
                  <w:szCs w:val="24"/>
                </w:rPr>
                <w:delText>547.48</w:delText>
              </w:r>
            </w:del>
          </w:p>
          <w:p w14:paraId="23401E7E" w14:textId="5A80F55C" w:rsidR="005A1E63" w:rsidRPr="0010148B" w:rsidDel="00D30C17" w:rsidRDefault="005A1E63" w:rsidP="00C655CD">
            <w:pPr>
              <w:jc w:val="center"/>
              <w:cnfStyle w:val="000000100000" w:firstRow="0" w:lastRow="0" w:firstColumn="0" w:lastColumn="0" w:oddVBand="0" w:evenVBand="0" w:oddHBand="1" w:evenHBand="0" w:firstRowFirstColumn="0" w:firstRowLastColumn="0" w:lastRowFirstColumn="0" w:lastRowLastColumn="0"/>
              <w:rPr>
                <w:del w:id="334" w:author="Кристина" w:date="2025-03-10T11:27:00Z"/>
                <w:rFonts w:ascii="Times New Roman" w:eastAsia="Calibri" w:hAnsi="Times New Roman" w:cs="Times New Roman"/>
                <w:sz w:val="24"/>
                <w:szCs w:val="24"/>
              </w:rPr>
            </w:pPr>
          </w:p>
        </w:tc>
        <w:tc>
          <w:tcPr>
            <w:tcW w:w="1336" w:type="dxa"/>
            <w:vAlign w:val="center"/>
          </w:tcPr>
          <w:p w14:paraId="7DAE1DFE" w14:textId="27F11F63" w:rsidR="00EC4BAC" w:rsidRPr="0010148B" w:rsidDel="00D30C17" w:rsidRDefault="00EC4BAC" w:rsidP="00C655CD">
            <w:pPr>
              <w:jc w:val="center"/>
              <w:cnfStyle w:val="000000100000" w:firstRow="0" w:lastRow="0" w:firstColumn="0" w:lastColumn="0" w:oddVBand="0" w:evenVBand="0" w:oddHBand="1" w:evenHBand="0" w:firstRowFirstColumn="0" w:firstRowLastColumn="0" w:lastRowFirstColumn="0" w:lastRowLastColumn="0"/>
              <w:rPr>
                <w:del w:id="335" w:author="Кристина" w:date="2025-03-10T11:27:00Z"/>
                <w:rFonts w:ascii="Times New Roman" w:hAnsi="Times New Roman" w:cs="Times New Roman"/>
                <w:color w:val="000000"/>
                <w:sz w:val="24"/>
                <w:szCs w:val="24"/>
              </w:rPr>
            </w:pPr>
            <w:del w:id="336" w:author="Кристина" w:date="2025-03-10T11:27:00Z">
              <w:r w:rsidRPr="0010148B" w:rsidDel="00D30C17">
                <w:rPr>
                  <w:rFonts w:ascii="Times New Roman" w:hAnsi="Times New Roman" w:cs="Times New Roman"/>
                  <w:color w:val="000000"/>
                  <w:sz w:val="24"/>
                  <w:szCs w:val="24"/>
                </w:rPr>
                <w:delText>457.2</w:delText>
              </w:r>
              <w:r w:rsidR="00C655CD" w:rsidRPr="0010148B" w:rsidDel="00D30C17">
                <w:rPr>
                  <w:rFonts w:ascii="Times New Roman" w:hAnsi="Times New Roman" w:cs="Times New Roman"/>
                  <w:color w:val="000000"/>
                  <w:sz w:val="24"/>
                  <w:szCs w:val="24"/>
                </w:rPr>
                <w:delText>1</w:delText>
              </w:r>
            </w:del>
          </w:p>
          <w:p w14:paraId="6DDE98EB" w14:textId="684DEB02" w:rsidR="005A1E63" w:rsidRPr="0010148B" w:rsidDel="00D30C17" w:rsidRDefault="005A1E63" w:rsidP="00C655CD">
            <w:pPr>
              <w:jc w:val="center"/>
              <w:cnfStyle w:val="000000100000" w:firstRow="0" w:lastRow="0" w:firstColumn="0" w:lastColumn="0" w:oddVBand="0" w:evenVBand="0" w:oddHBand="1" w:evenHBand="0" w:firstRowFirstColumn="0" w:firstRowLastColumn="0" w:lastRowFirstColumn="0" w:lastRowLastColumn="0"/>
              <w:rPr>
                <w:del w:id="337" w:author="Кристина" w:date="2025-03-10T11:27:00Z"/>
                <w:rFonts w:ascii="Times New Roman" w:eastAsia="Calibri" w:hAnsi="Times New Roman" w:cs="Times New Roman"/>
                <w:sz w:val="24"/>
                <w:szCs w:val="24"/>
              </w:rPr>
            </w:pPr>
          </w:p>
        </w:tc>
        <w:tc>
          <w:tcPr>
            <w:tcW w:w="1337" w:type="dxa"/>
            <w:vAlign w:val="center"/>
          </w:tcPr>
          <w:p w14:paraId="49BC635D" w14:textId="362D5489" w:rsidR="00EC4BAC" w:rsidRPr="0010148B" w:rsidDel="00D30C17" w:rsidRDefault="00EC4BAC" w:rsidP="00C655CD">
            <w:pPr>
              <w:jc w:val="center"/>
              <w:cnfStyle w:val="000000100000" w:firstRow="0" w:lastRow="0" w:firstColumn="0" w:lastColumn="0" w:oddVBand="0" w:evenVBand="0" w:oddHBand="1" w:evenHBand="0" w:firstRowFirstColumn="0" w:firstRowLastColumn="0" w:lastRowFirstColumn="0" w:lastRowLastColumn="0"/>
              <w:rPr>
                <w:del w:id="338" w:author="Кристина" w:date="2025-03-10T11:27:00Z"/>
                <w:rFonts w:ascii="Times New Roman" w:hAnsi="Times New Roman" w:cs="Times New Roman"/>
                <w:color w:val="000000"/>
                <w:sz w:val="24"/>
                <w:szCs w:val="24"/>
              </w:rPr>
            </w:pPr>
            <w:del w:id="339" w:author="Кристина" w:date="2025-03-10T11:27:00Z">
              <w:r w:rsidRPr="0010148B" w:rsidDel="00D30C17">
                <w:rPr>
                  <w:rFonts w:ascii="Times New Roman" w:hAnsi="Times New Roman" w:cs="Times New Roman"/>
                  <w:color w:val="000000"/>
                  <w:sz w:val="24"/>
                  <w:szCs w:val="24"/>
                </w:rPr>
                <w:delText>283.1</w:delText>
              </w:r>
              <w:r w:rsidR="00C655CD" w:rsidRPr="0010148B" w:rsidDel="00D30C17">
                <w:rPr>
                  <w:rFonts w:ascii="Times New Roman" w:hAnsi="Times New Roman" w:cs="Times New Roman"/>
                  <w:color w:val="000000"/>
                  <w:sz w:val="24"/>
                  <w:szCs w:val="24"/>
                </w:rPr>
                <w:delText>0</w:delText>
              </w:r>
            </w:del>
          </w:p>
          <w:p w14:paraId="0F9D64B6" w14:textId="0410EC82" w:rsidR="005A1E63" w:rsidRPr="0010148B" w:rsidDel="00D30C17" w:rsidRDefault="005A1E63" w:rsidP="00C655CD">
            <w:pPr>
              <w:jc w:val="center"/>
              <w:cnfStyle w:val="000000100000" w:firstRow="0" w:lastRow="0" w:firstColumn="0" w:lastColumn="0" w:oddVBand="0" w:evenVBand="0" w:oddHBand="1" w:evenHBand="0" w:firstRowFirstColumn="0" w:firstRowLastColumn="0" w:lastRowFirstColumn="0" w:lastRowLastColumn="0"/>
              <w:rPr>
                <w:del w:id="340" w:author="Кристина" w:date="2025-03-10T11:27:00Z"/>
                <w:rFonts w:ascii="Times New Roman" w:eastAsia="Calibri" w:hAnsi="Times New Roman" w:cs="Times New Roman"/>
                <w:sz w:val="24"/>
                <w:szCs w:val="24"/>
                <w:lang w:val="en-US"/>
              </w:rPr>
            </w:pPr>
          </w:p>
        </w:tc>
        <w:tc>
          <w:tcPr>
            <w:tcW w:w="1336" w:type="dxa"/>
            <w:vAlign w:val="center"/>
          </w:tcPr>
          <w:p w14:paraId="1E431270" w14:textId="5CE46A4D" w:rsidR="00EC4BAC" w:rsidRPr="0010148B" w:rsidDel="00D30C17" w:rsidRDefault="00EC4BAC" w:rsidP="00C655CD">
            <w:pPr>
              <w:jc w:val="center"/>
              <w:cnfStyle w:val="000000100000" w:firstRow="0" w:lastRow="0" w:firstColumn="0" w:lastColumn="0" w:oddVBand="0" w:evenVBand="0" w:oddHBand="1" w:evenHBand="0" w:firstRowFirstColumn="0" w:firstRowLastColumn="0" w:lastRowFirstColumn="0" w:lastRowLastColumn="0"/>
              <w:rPr>
                <w:del w:id="341" w:author="Кристина" w:date="2025-03-10T11:27:00Z"/>
                <w:rFonts w:ascii="Times New Roman" w:hAnsi="Times New Roman" w:cs="Times New Roman"/>
                <w:color w:val="000000"/>
                <w:sz w:val="24"/>
                <w:szCs w:val="24"/>
              </w:rPr>
            </w:pPr>
            <w:del w:id="342" w:author="Кристина" w:date="2025-03-10T11:27:00Z">
              <w:r w:rsidRPr="0010148B" w:rsidDel="00D30C17">
                <w:rPr>
                  <w:rFonts w:ascii="Times New Roman" w:hAnsi="Times New Roman" w:cs="Times New Roman"/>
                  <w:color w:val="000000"/>
                  <w:sz w:val="24"/>
                  <w:szCs w:val="24"/>
                </w:rPr>
                <w:delText>210.4</w:delText>
              </w:r>
              <w:r w:rsidR="00C655CD" w:rsidRPr="0010148B" w:rsidDel="00D30C17">
                <w:rPr>
                  <w:rFonts w:ascii="Times New Roman" w:hAnsi="Times New Roman" w:cs="Times New Roman"/>
                  <w:color w:val="000000"/>
                  <w:sz w:val="24"/>
                  <w:szCs w:val="24"/>
                </w:rPr>
                <w:delText>0</w:delText>
              </w:r>
            </w:del>
          </w:p>
          <w:p w14:paraId="242D5EFA" w14:textId="41CEED01" w:rsidR="005A1E63" w:rsidRPr="0010148B" w:rsidDel="00D30C17" w:rsidRDefault="005A1E63" w:rsidP="00C655CD">
            <w:pPr>
              <w:jc w:val="center"/>
              <w:cnfStyle w:val="000000100000" w:firstRow="0" w:lastRow="0" w:firstColumn="0" w:lastColumn="0" w:oddVBand="0" w:evenVBand="0" w:oddHBand="1" w:evenHBand="0" w:firstRowFirstColumn="0" w:firstRowLastColumn="0" w:lastRowFirstColumn="0" w:lastRowLastColumn="0"/>
              <w:rPr>
                <w:del w:id="343" w:author="Кристина" w:date="2025-03-10T11:27:00Z"/>
                <w:rFonts w:ascii="Times New Roman" w:eastAsia="Calibri" w:hAnsi="Times New Roman" w:cs="Times New Roman"/>
                <w:sz w:val="24"/>
                <w:szCs w:val="24"/>
              </w:rPr>
            </w:pPr>
          </w:p>
        </w:tc>
        <w:tc>
          <w:tcPr>
            <w:tcW w:w="1337" w:type="dxa"/>
            <w:vAlign w:val="center"/>
          </w:tcPr>
          <w:p w14:paraId="2FE02127" w14:textId="29D04C21" w:rsidR="00EC4BAC" w:rsidRPr="0010148B" w:rsidDel="00D30C17" w:rsidRDefault="00EC4BAC" w:rsidP="00C655CD">
            <w:pPr>
              <w:jc w:val="center"/>
              <w:cnfStyle w:val="000000100000" w:firstRow="0" w:lastRow="0" w:firstColumn="0" w:lastColumn="0" w:oddVBand="0" w:evenVBand="0" w:oddHBand="1" w:evenHBand="0" w:firstRowFirstColumn="0" w:firstRowLastColumn="0" w:lastRowFirstColumn="0" w:lastRowLastColumn="0"/>
              <w:rPr>
                <w:del w:id="344" w:author="Кристина" w:date="2025-03-10T11:27:00Z"/>
                <w:rFonts w:ascii="Times New Roman" w:hAnsi="Times New Roman" w:cs="Times New Roman"/>
                <w:color w:val="000000"/>
                <w:sz w:val="24"/>
                <w:szCs w:val="24"/>
              </w:rPr>
            </w:pPr>
            <w:del w:id="345" w:author="Кристина" w:date="2025-03-10T11:27:00Z">
              <w:r w:rsidRPr="0010148B" w:rsidDel="00D30C17">
                <w:rPr>
                  <w:rFonts w:ascii="Times New Roman" w:hAnsi="Times New Roman" w:cs="Times New Roman"/>
                  <w:color w:val="000000"/>
                  <w:sz w:val="24"/>
                  <w:szCs w:val="24"/>
                </w:rPr>
                <w:delText>237.1</w:delText>
              </w:r>
              <w:r w:rsidR="00C655CD" w:rsidRPr="0010148B" w:rsidDel="00D30C17">
                <w:rPr>
                  <w:rFonts w:ascii="Times New Roman" w:hAnsi="Times New Roman" w:cs="Times New Roman"/>
                  <w:color w:val="000000"/>
                  <w:sz w:val="24"/>
                  <w:szCs w:val="24"/>
                </w:rPr>
                <w:delText>0</w:delText>
              </w:r>
            </w:del>
          </w:p>
          <w:p w14:paraId="7BA173E2" w14:textId="370560EF" w:rsidR="005A1E63" w:rsidRPr="0010148B" w:rsidDel="00D30C17" w:rsidRDefault="005A1E63" w:rsidP="00C655CD">
            <w:pPr>
              <w:jc w:val="center"/>
              <w:cnfStyle w:val="000000100000" w:firstRow="0" w:lastRow="0" w:firstColumn="0" w:lastColumn="0" w:oddVBand="0" w:evenVBand="0" w:oddHBand="1" w:evenHBand="0" w:firstRowFirstColumn="0" w:firstRowLastColumn="0" w:lastRowFirstColumn="0" w:lastRowLastColumn="0"/>
              <w:rPr>
                <w:del w:id="346" w:author="Кристина" w:date="2025-03-10T11:27:00Z"/>
                <w:rFonts w:ascii="Times New Roman" w:eastAsia="Calibri" w:hAnsi="Times New Roman" w:cs="Times New Roman"/>
                <w:sz w:val="24"/>
                <w:szCs w:val="24"/>
              </w:rPr>
            </w:pPr>
          </w:p>
        </w:tc>
      </w:tr>
      <w:tr w:rsidR="00C655CD" w:rsidRPr="0010148B" w:rsidDel="00D30C17" w14:paraId="22A0754F" w14:textId="3894D9F4" w:rsidTr="00C655CD">
        <w:trPr>
          <w:trHeight w:val="828"/>
          <w:del w:id="347" w:author="Кристина" w:date="2025-03-10T11:27:00Z"/>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73C4E1C2" w14:textId="76B51015" w:rsidR="005A1E63" w:rsidRPr="0010148B" w:rsidDel="00D30C17" w:rsidRDefault="005A1E63" w:rsidP="00C655CD">
            <w:pPr>
              <w:jc w:val="center"/>
              <w:rPr>
                <w:del w:id="348" w:author="Кристина" w:date="2025-03-10T11:27:00Z"/>
                <w:rFonts w:ascii="Times New Roman" w:eastAsia="Calibri" w:hAnsi="Times New Roman" w:cs="Times New Roman"/>
                <w:sz w:val="24"/>
                <w:szCs w:val="24"/>
                <w:lang w:val="en-US"/>
              </w:rPr>
            </w:pPr>
            <w:del w:id="349" w:author="Кристина" w:date="2025-03-10T11:27:00Z">
              <w:r w:rsidRPr="0010148B" w:rsidDel="00D30C17">
                <w:rPr>
                  <w:rFonts w:ascii="Times New Roman" w:eastAsia="Calibri" w:hAnsi="Times New Roman" w:cs="Times New Roman"/>
                  <w:sz w:val="24"/>
                  <w:szCs w:val="24"/>
                  <w:lang w:val="en-US"/>
                </w:rPr>
                <w:delText>P June-July</w:delText>
              </w:r>
            </w:del>
          </w:p>
        </w:tc>
        <w:tc>
          <w:tcPr>
            <w:tcW w:w="1336" w:type="dxa"/>
            <w:tcBorders>
              <w:top w:val="single" w:sz="4" w:space="0" w:color="7F7F7F" w:themeColor="text1" w:themeTint="80"/>
              <w:left w:val="single" w:sz="4" w:space="0" w:color="auto"/>
              <w:bottom w:val="single" w:sz="4" w:space="0" w:color="7F7F7F" w:themeColor="text1" w:themeTint="80"/>
            </w:tcBorders>
            <w:vAlign w:val="center"/>
          </w:tcPr>
          <w:p w14:paraId="6AFB9133" w14:textId="26F4C47E" w:rsidR="00EC4BAC" w:rsidRPr="0010148B" w:rsidDel="00D30C17" w:rsidRDefault="00EC4BAC" w:rsidP="00C655CD">
            <w:pPr>
              <w:jc w:val="center"/>
              <w:cnfStyle w:val="000000000000" w:firstRow="0" w:lastRow="0" w:firstColumn="0" w:lastColumn="0" w:oddVBand="0" w:evenVBand="0" w:oddHBand="0" w:evenHBand="0" w:firstRowFirstColumn="0" w:firstRowLastColumn="0" w:lastRowFirstColumn="0" w:lastRowLastColumn="0"/>
              <w:rPr>
                <w:del w:id="350" w:author="Кристина" w:date="2025-03-10T11:27:00Z"/>
                <w:rFonts w:ascii="Times New Roman" w:hAnsi="Times New Roman" w:cs="Times New Roman"/>
                <w:color w:val="000000"/>
                <w:sz w:val="24"/>
                <w:szCs w:val="24"/>
              </w:rPr>
            </w:pPr>
            <w:del w:id="351" w:author="Кристина" w:date="2025-03-10T11:27:00Z">
              <w:r w:rsidRPr="0010148B" w:rsidDel="00D30C17">
                <w:rPr>
                  <w:rFonts w:ascii="Times New Roman" w:hAnsi="Times New Roman" w:cs="Times New Roman"/>
                  <w:color w:val="000000"/>
                  <w:sz w:val="24"/>
                  <w:szCs w:val="24"/>
                </w:rPr>
                <w:delText>124.86</w:delText>
              </w:r>
            </w:del>
          </w:p>
          <w:p w14:paraId="6315D0BA" w14:textId="1722E9B2" w:rsidR="005A1E63" w:rsidRPr="0010148B" w:rsidDel="00D30C17" w:rsidRDefault="005A1E63" w:rsidP="00C655CD">
            <w:pPr>
              <w:jc w:val="center"/>
              <w:cnfStyle w:val="000000000000" w:firstRow="0" w:lastRow="0" w:firstColumn="0" w:lastColumn="0" w:oddVBand="0" w:evenVBand="0" w:oddHBand="0" w:evenHBand="0" w:firstRowFirstColumn="0" w:firstRowLastColumn="0" w:lastRowFirstColumn="0" w:lastRowLastColumn="0"/>
              <w:rPr>
                <w:del w:id="352" w:author="Кристина" w:date="2025-03-10T11:27:00Z"/>
                <w:rFonts w:ascii="Times New Roman" w:eastAsia="Calibri" w:hAnsi="Times New Roman" w:cs="Times New Roman"/>
                <w:sz w:val="24"/>
                <w:szCs w:val="24"/>
              </w:rPr>
            </w:pPr>
          </w:p>
        </w:tc>
        <w:tc>
          <w:tcPr>
            <w:tcW w:w="1337" w:type="dxa"/>
            <w:vAlign w:val="center"/>
          </w:tcPr>
          <w:p w14:paraId="6CB8D879" w14:textId="1A91EAC9" w:rsidR="00EC4BAC" w:rsidRPr="0010148B" w:rsidDel="00D30C17" w:rsidRDefault="00EC4BAC" w:rsidP="00C655CD">
            <w:pPr>
              <w:jc w:val="center"/>
              <w:cnfStyle w:val="000000000000" w:firstRow="0" w:lastRow="0" w:firstColumn="0" w:lastColumn="0" w:oddVBand="0" w:evenVBand="0" w:oddHBand="0" w:evenHBand="0" w:firstRowFirstColumn="0" w:firstRowLastColumn="0" w:lastRowFirstColumn="0" w:lastRowLastColumn="0"/>
              <w:rPr>
                <w:del w:id="353" w:author="Кристина" w:date="2025-03-10T11:27:00Z"/>
                <w:rFonts w:ascii="Times New Roman" w:hAnsi="Times New Roman" w:cs="Times New Roman"/>
                <w:color w:val="000000"/>
                <w:sz w:val="24"/>
                <w:szCs w:val="24"/>
              </w:rPr>
            </w:pPr>
            <w:del w:id="354" w:author="Кристина" w:date="2025-03-10T11:27:00Z">
              <w:r w:rsidRPr="0010148B" w:rsidDel="00D30C17">
                <w:rPr>
                  <w:rFonts w:ascii="Times New Roman" w:hAnsi="Times New Roman" w:cs="Times New Roman"/>
                  <w:color w:val="000000"/>
                  <w:sz w:val="24"/>
                  <w:szCs w:val="24"/>
                </w:rPr>
                <w:delText>124.42</w:delText>
              </w:r>
            </w:del>
          </w:p>
          <w:p w14:paraId="56F55625" w14:textId="6AE8D1A5" w:rsidR="005A1E63" w:rsidRPr="0010148B" w:rsidDel="00D30C17" w:rsidRDefault="005A1E63" w:rsidP="00C655CD">
            <w:pPr>
              <w:jc w:val="center"/>
              <w:cnfStyle w:val="000000000000" w:firstRow="0" w:lastRow="0" w:firstColumn="0" w:lastColumn="0" w:oddVBand="0" w:evenVBand="0" w:oddHBand="0" w:evenHBand="0" w:firstRowFirstColumn="0" w:firstRowLastColumn="0" w:lastRowFirstColumn="0" w:lastRowLastColumn="0"/>
              <w:rPr>
                <w:del w:id="355" w:author="Кристина" w:date="2025-03-10T11:27:00Z"/>
                <w:rFonts w:ascii="Times New Roman" w:eastAsia="Calibri" w:hAnsi="Times New Roman" w:cs="Times New Roman"/>
                <w:sz w:val="24"/>
                <w:szCs w:val="24"/>
              </w:rPr>
            </w:pPr>
          </w:p>
        </w:tc>
        <w:tc>
          <w:tcPr>
            <w:tcW w:w="1336" w:type="dxa"/>
            <w:vAlign w:val="center"/>
          </w:tcPr>
          <w:p w14:paraId="13853FA4" w14:textId="6E15B260" w:rsidR="00EC4BAC" w:rsidRPr="0010148B" w:rsidDel="00D30C17" w:rsidRDefault="00EC4BAC" w:rsidP="00C655CD">
            <w:pPr>
              <w:jc w:val="center"/>
              <w:cnfStyle w:val="000000000000" w:firstRow="0" w:lastRow="0" w:firstColumn="0" w:lastColumn="0" w:oddVBand="0" w:evenVBand="0" w:oddHBand="0" w:evenHBand="0" w:firstRowFirstColumn="0" w:firstRowLastColumn="0" w:lastRowFirstColumn="0" w:lastRowLastColumn="0"/>
              <w:rPr>
                <w:del w:id="356" w:author="Кристина" w:date="2025-03-10T11:27:00Z"/>
                <w:rFonts w:ascii="Times New Roman" w:hAnsi="Times New Roman" w:cs="Times New Roman"/>
                <w:color w:val="000000"/>
                <w:sz w:val="24"/>
                <w:szCs w:val="24"/>
              </w:rPr>
            </w:pPr>
            <w:del w:id="357" w:author="Кристина" w:date="2025-03-10T11:27:00Z">
              <w:r w:rsidRPr="0010148B" w:rsidDel="00D30C17">
                <w:rPr>
                  <w:rFonts w:ascii="Times New Roman" w:hAnsi="Times New Roman" w:cs="Times New Roman"/>
                  <w:color w:val="000000"/>
                  <w:sz w:val="24"/>
                  <w:szCs w:val="24"/>
                </w:rPr>
                <w:delText>118.9</w:delText>
              </w:r>
              <w:r w:rsidR="00C655CD" w:rsidRPr="0010148B" w:rsidDel="00D30C17">
                <w:rPr>
                  <w:rFonts w:ascii="Times New Roman" w:hAnsi="Times New Roman" w:cs="Times New Roman"/>
                  <w:color w:val="000000"/>
                  <w:sz w:val="24"/>
                  <w:szCs w:val="24"/>
                </w:rPr>
                <w:delText>8</w:delText>
              </w:r>
            </w:del>
          </w:p>
          <w:p w14:paraId="1CF6BCD5" w14:textId="5168F6D3" w:rsidR="005A1E63" w:rsidRPr="0010148B" w:rsidDel="00D30C17" w:rsidRDefault="005A1E63" w:rsidP="00C655CD">
            <w:pPr>
              <w:jc w:val="center"/>
              <w:cnfStyle w:val="000000000000" w:firstRow="0" w:lastRow="0" w:firstColumn="0" w:lastColumn="0" w:oddVBand="0" w:evenVBand="0" w:oddHBand="0" w:evenHBand="0" w:firstRowFirstColumn="0" w:firstRowLastColumn="0" w:lastRowFirstColumn="0" w:lastRowLastColumn="0"/>
              <w:rPr>
                <w:del w:id="358" w:author="Кристина" w:date="2025-03-10T11:27:00Z"/>
                <w:rFonts w:ascii="Times New Roman" w:eastAsia="Calibri" w:hAnsi="Times New Roman" w:cs="Times New Roman"/>
                <w:sz w:val="24"/>
                <w:szCs w:val="24"/>
              </w:rPr>
            </w:pPr>
          </w:p>
        </w:tc>
        <w:tc>
          <w:tcPr>
            <w:tcW w:w="1337" w:type="dxa"/>
            <w:vAlign w:val="center"/>
          </w:tcPr>
          <w:p w14:paraId="510597F5" w14:textId="3FF1E48D" w:rsidR="00EC4BAC" w:rsidRPr="0010148B" w:rsidDel="00D30C17" w:rsidRDefault="00EC4BAC" w:rsidP="00C655CD">
            <w:pPr>
              <w:jc w:val="center"/>
              <w:cnfStyle w:val="000000000000" w:firstRow="0" w:lastRow="0" w:firstColumn="0" w:lastColumn="0" w:oddVBand="0" w:evenVBand="0" w:oddHBand="0" w:evenHBand="0" w:firstRowFirstColumn="0" w:firstRowLastColumn="0" w:lastRowFirstColumn="0" w:lastRowLastColumn="0"/>
              <w:rPr>
                <w:del w:id="359" w:author="Кристина" w:date="2025-03-10T11:27:00Z"/>
                <w:rFonts w:ascii="Times New Roman" w:hAnsi="Times New Roman" w:cs="Times New Roman"/>
                <w:color w:val="000000"/>
                <w:sz w:val="24"/>
                <w:szCs w:val="24"/>
              </w:rPr>
            </w:pPr>
            <w:del w:id="360" w:author="Кристина" w:date="2025-03-10T11:27:00Z">
              <w:r w:rsidRPr="0010148B" w:rsidDel="00D30C17">
                <w:rPr>
                  <w:rFonts w:ascii="Times New Roman" w:hAnsi="Times New Roman" w:cs="Times New Roman"/>
                  <w:color w:val="000000"/>
                  <w:sz w:val="24"/>
                  <w:szCs w:val="24"/>
                </w:rPr>
                <w:delText>68.6</w:delText>
              </w:r>
              <w:r w:rsidR="00C655CD" w:rsidRPr="0010148B" w:rsidDel="00D30C17">
                <w:rPr>
                  <w:rFonts w:ascii="Times New Roman" w:hAnsi="Times New Roman" w:cs="Times New Roman"/>
                  <w:color w:val="000000"/>
                  <w:sz w:val="24"/>
                  <w:szCs w:val="24"/>
                </w:rPr>
                <w:delText>0</w:delText>
              </w:r>
            </w:del>
          </w:p>
          <w:p w14:paraId="40B706BA" w14:textId="3DD9CBD7" w:rsidR="005A1E63" w:rsidRPr="0010148B" w:rsidDel="00D30C17" w:rsidRDefault="005A1E63" w:rsidP="00C655CD">
            <w:pPr>
              <w:jc w:val="center"/>
              <w:cnfStyle w:val="000000000000" w:firstRow="0" w:lastRow="0" w:firstColumn="0" w:lastColumn="0" w:oddVBand="0" w:evenVBand="0" w:oddHBand="0" w:evenHBand="0" w:firstRowFirstColumn="0" w:firstRowLastColumn="0" w:lastRowFirstColumn="0" w:lastRowLastColumn="0"/>
              <w:rPr>
                <w:del w:id="361" w:author="Кристина" w:date="2025-03-10T11:27:00Z"/>
                <w:rFonts w:ascii="Times New Roman" w:eastAsia="Calibri" w:hAnsi="Times New Roman" w:cs="Times New Roman"/>
                <w:sz w:val="24"/>
                <w:szCs w:val="24"/>
                <w:lang w:val="en-US"/>
              </w:rPr>
            </w:pPr>
          </w:p>
        </w:tc>
        <w:tc>
          <w:tcPr>
            <w:tcW w:w="1336" w:type="dxa"/>
            <w:vAlign w:val="center"/>
          </w:tcPr>
          <w:p w14:paraId="0467C66C" w14:textId="11914E32" w:rsidR="00EC4BAC" w:rsidRPr="0010148B" w:rsidDel="00D30C17" w:rsidRDefault="00EC4BAC" w:rsidP="00C655CD">
            <w:pPr>
              <w:jc w:val="center"/>
              <w:cnfStyle w:val="000000000000" w:firstRow="0" w:lastRow="0" w:firstColumn="0" w:lastColumn="0" w:oddVBand="0" w:evenVBand="0" w:oddHBand="0" w:evenHBand="0" w:firstRowFirstColumn="0" w:firstRowLastColumn="0" w:lastRowFirstColumn="0" w:lastRowLastColumn="0"/>
              <w:rPr>
                <w:del w:id="362" w:author="Кристина" w:date="2025-03-10T11:27:00Z"/>
                <w:rFonts w:ascii="Times New Roman" w:hAnsi="Times New Roman" w:cs="Times New Roman"/>
                <w:color w:val="000000"/>
                <w:sz w:val="24"/>
                <w:szCs w:val="24"/>
              </w:rPr>
            </w:pPr>
            <w:del w:id="363" w:author="Кристина" w:date="2025-03-10T11:27:00Z">
              <w:r w:rsidRPr="0010148B" w:rsidDel="00D30C17">
                <w:rPr>
                  <w:rFonts w:ascii="Times New Roman" w:hAnsi="Times New Roman" w:cs="Times New Roman"/>
                  <w:color w:val="000000"/>
                  <w:sz w:val="24"/>
                  <w:szCs w:val="24"/>
                </w:rPr>
                <w:delText>52.3</w:delText>
              </w:r>
              <w:r w:rsidR="00C655CD" w:rsidRPr="0010148B" w:rsidDel="00D30C17">
                <w:rPr>
                  <w:rFonts w:ascii="Times New Roman" w:hAnsi="Times New Roman" w:cs="Times New Roman"/>
                  <w:color w:val="000000"/>
                  <w:sz w:val="24"/>
                  <w:szCs w:val="24"/>
                </w:rPr>
                <w:delText>0</w:delText>
              </w:r>
            </w:del>
          </w:p>
          <w:p w14:paraId="4889F51F" w14:textId="0E719DF9" w:rsidR="005A1E63" w:rsidRPr="0010148B" w:rsidDel="00D30C17" w:rsidRDefault="005A1E63" w:rsidP="00C655CD">
            <w:pPr>
              <w:jc w:val="center"/>
              <w:cnfStyle w:val="000000000000" w:firstRow="0" w:lastRow="0" w:firstColumn="0" w:lastColumn="0" w:oddVBand="0" w:evenVBand="0" w:oddHBand="0" w:evenHBand="0" w:firstRowFirstColumn="0" w:firstRowLastColumn="0" w:lastRowFirstColumn="0" w:lastRowLastColumn="0"/>
              <w:rPr>
                <w:del w:id="364" w:author="Кристина" w:date="2025-03-10T11:27:00Z"/>
                <w:rFonts w:ascii="Times New Roman" w:eastAsia="Calibri" w:hAnsi="Times New Roman" w:cs="Times New Roman"/>
                <w:sz w:val="24"/>
                <w:szCs w:val="24"/>
              </w:rPr>
            </w:pPr>
          </w:p>
        </w:tc>
        <w:tc>
          <w:tcPr>
            <w:tcW w:w="1337" w:type="dxa"/>
            <w:vAlign w:val="center"/>
          </w:tcPr>
          <w:p w14:paraId="3B074950" w14:textId="235E5E3B" w:rsidR="00EC4BAC" w:rsidRPr="0010148B" w:rsidDel="00D30C17" w:rsidRDefault="00EC4BAC" w:rsidP="00C655CD">
            <w:pPr>
              <w:jc w:val="center"/>
              <w:cnfStyle w:val="000000000000" w:firstRow="0" w:lastRow="0" w:firstColumn="0" w:lastColumn="0" w:oddVBand="0" w:evenVBand="0" w:oddHBand="0" w:evenHBand="0" w:firstRowFirstColumn="0" w:firstRowLastColumn="0" w:lastRowFirstColumn="0" w:lastRowLastColumn="0"/>
              <w:rPr>
                <w:del w:id="365" w:author="Кристина" w:date="2025-03-10T11:27:00Z"/>
                <w:rFonts w:ascii="Times New Roman" w:hAnsi="Times New Roman" w:cs="Times New Roman"/>
                <w:color w:val="000000"/>
                <w:sz w:val="24"/>
                <w:szCs w:val="24"/>
              </w:rPr>
            </w:pPr>
            <w:del w:id="366" w:author="Кристина" w:date="2025-03-10T11:27:00Z">
              <w:r w:rsidRPr="0010148B" w:rsidDel="00D30C17">
                <w:rPr>
                  <w:rFonts w:ascii="Times New Roman" w:hAnsi="Times New Roman" w:cs="Times New Roman"/>
                  <w:color w:val="000000"/>
                  <w:sz w:val="24"/>
                  <w:szCs w:val="24"/>
                </w:rPr>
                <w:delText>69.1</w:delText>
              </w:r>
              <w:r w:rsidR="00C655CD" w:rsidRPr="0010148B" w:rsidDel="00D30C17">
                <w:rPr>
                  <w:rFonts w:ascii="Times New Roman" w:hAnsi="Times New Roman" w:cs="Times New Roman"/>
                  <w:color w:val="000000"/>
                  <w:sz w:val="24"/>
                  <w:szCs w:val="24"/>
                </w:rPr>
                <w:delText>0</w:delText>
              </w:r>
            </w:del>
          </w:p>
          <w:p w14:paraId="6F8D8126" w14:textId="7651BB8C" w:rsidR="005A1E63" w:rsidRPr="0010148B" w:rsidDel="00D30C17" w:rsidRDefault="005A1E63" w:rsidP="00C655CD">
            <w:pPr>
              <w:jc w:val="center"/>
              <w:cnfStyle w:val="000000000000" w:firstRow="0" w:lastRow="0" w:firstColumn="0" w:lastColumn="0" w:oddVBand="0" w:evenVBand="0" w:oddHBand="0" w:evenHBand="0" w:firstRowFirstColumn="0" w:firstRowLastColumn="0" w:lastRowFirstColumn="0" w:lastRowLastColumn="0"/>
              <w:rPr>
                <w:del w:id="367" w:author="Кристина" w:date="2025-03-10T11:27:00Z"/>
                <w:rFonts w:ascii="Times New Roman" w:eastAsia="Calibri" w:hAnsi="Times New Roman" w:cs="Times New Roman"/>
                <w:sz w:val="24"/>
                <w:szCs w:val="24"/>
              </w:rPr>
            </w:pPr>
          </w:p>
        </w:tc>
      </w:tr>
      <w:tr w:rsidR="00C655CD" w:rsidRPr="0010148B" w:rsidDel="00D30C17" w14:paraId="6DB94030" w14:textId="6B8E138D" w:rsidTr="00C655CD">
        <w:trPr>
          <w:cnfStyle w:val="000000100000" w:firstRow="0" w:lastRow="0" w:firstColumn="0" w:lastColumn="0" w:oddVBand="0" w:evenVBand="0" w:oddHBand="1" w:evenHBand="0" w:firstRowFirstColumn="0" w:firstRowLastColumn="0" w:lastRowFirstColumn="0" w:lastRowLastColumn="0"/>
          <w:trHeight w:val="828"/>
          <w:del w:id="368" w:author="Кристина" w:date="2025-03-10T11:27:00Z"/>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7FAB66F9" w14:textId="085B34F3" w:rsidR="005A1E63" w:rsidRPr="0010148B" w:rsidDel="00D30C17" w:rsidRDefault="005A1E63" w:rsidP="00C655CD">
            <w:pPr>
              <w:jc w:val="center"/>
              <w:rPr>
                <w:del w:id="369" w:author="Кристина" w:date="2025-03-10T11:27:00Z"/>
                <w:rFonts w:ascii="Times New Roman" w:eastAsia="Calibri" w:hAnsi="Times New Roman" w:cs="Times New Roman"/>
                <w:sz w:val="24"/>
                <w:szCs w:val="24"/>
                <w:lang w:val="en-US"/>
              </w:rPr>
            </w:pPr>
            <w:del w:id="370" w:author="Кристина" w:date="2025-03-10T11:27:00Z">
              <w:r w:rsidRPr="0010148B" w:rsidDel="00D30C17">
                <w:rPr>
                  <w:rFonts w:ascii="Times New Roman" w:eastAsia="Calibri" w:hAnsi="Times New Roman" w:cs="Times New Roman"/>
                  <w:sz w:val="24"/>
                  <w:szCs w:val="24"/>
                  <w:lang w:val="en-US"/>
                </w:rPr>
                <w:delText>P June-September</w:delText>
              </w:r>
            </w:del>
          </w:p>
        </w:tc>
        <w:tc>
          <w:tcPr>
            <w:tcW w:w="1336" w:type="dxa"/>
            <w:tcBorders>
              <w:left w:val="single" w:sz="4" w:space="0" w:color="auto"/>
            </w:tcBorders>
            <w:vAlign w:val="center"/>
          </w:tcPr>
          <w:p w14:paraId="6D9A676C" w14:textId="74FEF56C" w:rsidR="005A1E63" w:rsidRPr="0010148B" w:rsidDel="00D30C17" w:rsidRDefault="00EC4BAC" w:rsidP="00C655CD">
            <w:pPr>
              <w:jc w:val="center"/>
              <w:cnfStyle w:val="000000100000" w:firstRow="0" w:lastRow="0" w:firstColumn="0" w:lastColumn="0" w:oddVBand="0" w:evenVBand="0" w:oddHBand="1" w:evenHBand="0" w:firstRowFirstColumn="0" w:firstRowLastColumn="0" w:lastRowFirstColumn="0" w:lastRowLastColumn="0"/>
              <w:rPr>
                <w:del w:id="371" w:author="Кристина" w:date="2025-03-10T11:27:00Z"/>
                <w:rFonts w:ascii="Times New Roman" w:hAnsi="Times New Roman" w:cs="Times New Roman"/>
                <w:color w:val="000000"/>
                <w:sz w:val="24"/>
                <w:szCs w:val="24"/>
              </w:rPr>
            </w:pPr>
            <w:del w:id="372" w:author="Кристина" w:date="2025-03-10T11:27:00Z">
              <w:r w:rsidRPr="0010148B" w:rsidDel="00D30C17">
                <w:rPr>
                  <w:rFonts w:ascii="Times New Roman" w:hAnsi="Times New Roman" w:cs="Times New Roman"/>
                  <w:color w:val="000000"/>
                  <w:sz w:val="24"/>
                  <w:szCs w:val="24"/>
                </w:rPr>
                <w:delText>235.50</w:delText>
              </w:r>
            </w:del>
          </w:p>
        </w:tc>
        <w:tc>
          <w:tcPr>
            <w:tcW w:w="1337" w:type="dxa"/>
            <w:vAlign w:val="center"/>
          </w:tcPr>
          <w:p w14:paraId="577E9BEF" w14:textId="2C6D82AD" w:rsidR="005A1E63" w:rsidRPr="0010148B" w:rsidDel="00D30C17" w:rsidRDefault="00EC4BAC" w:rsidP="00C655CD">
            <w:pPr>
              <w:jc w:val="center"/>
              <w:cnfStyle w:val="000000100000" w:firstRow="0" w:lastRow="0" w:firstColumn="0" w:lastColumn="0" w:oddVBand="0" w:evenVBand="0" w:oddHBand="1" w:evenHBand="0" w:firstRowFirstColumn="0" w:firstRowLastColumn="0" w:lastRowFirstColumn="0" w:lastRowLastColumn="0"/>
              <w:rPr>
                <w:del w:id="373" w:author="Кристина" w:date="2025-03-10T11:27:00Z"/>
                <w:rFonts w:ascii="Times New Roman" w:hAnsi="Times New Roman" w:cs="Times New Roman"/>
                <w:color w:val="000000"/>
                <w:sz w:val="24"/>
                <w:szCs w:val="24"/>
              </w:rPr>
            </w:pPr>
            <w:del w:id="374" w:author="Кристина" w:date="2025-03-10T11:27:00Z">
              <w:r w:rsidRPr="0010148B" w:rsidDel="00D30C17">
                <w:rPr>
                  <w:rFonts w:ascii="Times New Roman" w:hAnsi="Times New Roman" w:cs="Times New Roman"/>
                  <w:color w:val="000000"/>
                  <w:sz w:val="24"/>
                  <w:szCs w:val="24"/>
                </w:rPr>
                <w:delText>242.80</w:delText>
              </w:r>
            </w:del>
          </w:p>
        </w:tc>
        <w:tc>
          <w:tcPr>
            <w:tcW w:w="1336" w:type="dxa"/>
            <w:vAlign w:val="center"/>
          </w:tcPr>
          <w:p w14:paraId="2F3109D9" w14:textId="7103C3B6" w:rsidR="005A1E63" w:rsidRPr="0010148B" w:rsidDel="00D30C17" w:rsidRDefault="00EC4BAC" w:rsidP="00C655CD">
            <w:pPr>
              <w:jc w:val="center"/>
              <w:cnfStyle w:val="000000100000" w:firstRow="0" w:lastRow="0" w:firstColumn="0" w:lastColumn="0" w:oddVBand="0" w:evenVBand="0" w:oddHBand="1" w:evenHBand="0" w:firstRowFirstColumn="0" w:firstRowLastColumn="0" w:lastRowFirstColumn="0" w:lastRowLastColumn="0"/>
              <w:rPr>
                <w:del w:id="375" w:author="Кристина" w:date="2025-03-10T11:27:00Z"/>
                <w:rFonts w:ascii="Times New Roman" w:eastAsia="Calibri" w:hAnsi="Times New Roman" w:cs="Times New Roman"/>
                <w:sz w:val="24"/>
                <w:szCs w:val="24"/>
              </w:rPr>
            </w:pPr>
            <w:del w:id="376" w:author="Кристина" w:date="2025-03-10T11:27:00Z">
              <w:r w:rsidRPr="0010148B" w:rsidDel="00D30C17">
                <w:rPr>
                  <w:rFonts w:ascii="Times New Roman" w:eastAsia="Calibri" w:hAnsi="Times New Roman" w:cs="Times New Roman"/>
                  <w:sz w:val="24"/>
                  <w:szCs w:val="24"/>
                </w:rPr>
                <w:delText>229.53</w:delText>
              </w:r>
            </w:del>
          </w:p>
        </w:tc>
        <w:tc>
          <w:tcPr>
            <w:tcW w:w="1337" w:type="dxa"/>
            <w:vAlign w:val="center"/>
          </w:tcPr>
          <w:p w14:paraId="0753A480" w14:textId="5DFBADC4" w:rsidR="005A1E63" w:rsidRPr="0010148B" w:rsidDel="00D30C17" w:rsidRDefault="00EC4BAC" w:rsidP="00C655CD">
            <w:pPr>
              <w:jc w:val="center"/>
              <w:cnfStyle w:val="000000100000" w:firstRow="0" w:lastRow="0" w:firstColumn="0" w:lastColumn="0" w:oddVBand="0" w:evenVBand="0" w:oddHBand="1" w:evenHBand="0" w:firstRowFirstColumn="0" w:firstRowLastColumn="0" w:lastRowFirstColumn="0" w:lastRowLastColumn="0"/>
              <w:rPr>
                <w:del w:id="377" w:author="Кристина" w:date="2025-03-10T11:27:00Z"/>
                <w:rFonts w:ascii="Times New Roman" w:hAnsi="Times New Roman" w:cs="Times New Roman"/>
                <w:color w:val="000000"/>
                <w:sz w:val="24"/>
                <w:szCs w:val="24"/>
              </w:rPr>
            </w:pPr>
            <w:del w:id="378" w:author="Кристина" w:date="2025-03-10T11:27:00Z">
              <w:r w:rsidRPr="0010148B" w:rsidDel="00D30C17">
                <w:rPr>
                  <w:rFonts w:ascii="Times New Roman" w:hAnsi="Times New Roman" w:cs="Times New Roman"/>
                  <w:color w:val="000000"/>
                  <w:sz w:val="24"/>
                  <w:szCs w:val="24"/>
                </w:rPr>
                <w:delText>141.1</w:delText>
              </w:r>
              <w:r w:rsidR="00C655CD" w:rsidRPr="0010148B" w:rsidDel="00D30C17">
                <w:rPr>
                  <w:rFonts w:ascii="Times New Roman" w:hAnsi="Times New Roman" w:cs="Times New Roman"/>
                  <w:color w:val="000000"/>
                  <w:sz w:val="24"/>
                  <w:szCs w:val="24"/>
                </w:rPr>
                <w:delText>4</w:delText>
              </w:r>
            </w:del>
          </w:p>
        </w:tc>
        <w:tc>
          <w:tcPr>
            <w:tcW w:w="1336" w:type="dxa"/>
            <w:vAlign w:val="center"/>
          </w:tcPr>
          <w:p w14:paraId="2EDA6DBC" w14:textId="0EAD58D4" w:rsidR="005A1E63" w:rsidRPr="0010148B" w:rsidDel="00D30C17" w:rsidRDefault="00EC4BAC" w:rsidP="00C655CD">
            <w:pPr>
              <w:jc w:val="center"/>
              <w:cnfStyle w:val="000000100000" w:firstRow="0" w:lastRow="0" w:firstColumn="0" w:lastColumn="0" w:oddVBand="0" w:evenVBand="0" w:oddHBand="1" w:evenHBand="0" w:firstRowFirstColumn="0" w:firstRowLastColumn="0" w:lastRowFirstColumn="0" w:lastRowLastColumn="0"/>
              <w:rPr>
                <w:del w:id="379" w:author="Кристина" w:date="2025-03-10T11:27:00Z"/>
                <w:rFonts w:ascii="Times New Roman" w:hAnsi="Times New Roman" w:cs="Times New Roman"/>
                <w:color w:val="000000"/>
                <w:sz w:val="24"/>
                <w:szCs w:val="24"/>
              </w:rPr>
            </w:pPr>
            <w:del w:id="380" w:author="Кристина" w:date="2025-03-10T11:27:00Z">
              <w:r w:rsidRPr="0010148B" w:rsidDel="00D30C17">
                <w:rPr>
                  <w:rFonts w:ascii="Times New Roman" w:hAnsi="Times New Roman" w:cs="Times New Roman"/>
                  <w:color w:val="000000"/>
                  <w:sz w:val="24"/>
                  <w:szCs w:val="24"/>
                </w:rPr>
                <w:delText>104.3</w:delText>
              </w:r>
              <w:r w:rsidR="00C655CD" w:rsidRPr="0010148B" w:rsidDel="00D30C17">
                <w:rPr>
                  <w:rFonts w:ascii="Times New Roman" w:hAnsi="Times New Roman" w:cs="Times New Roman"/>
                  <w:color w:val="000000"/>
                  <w:sz w:val="24"/>
                  <w:szCs w:val="24"/>
                </w:rPr>
                <w:delText>6</w:delText>
              </w:r>
            </w:del>
          </w:p>
        </w:tc>
        <w:tc>
          <w:tcPr>
            <w:tcW w:w="1337" w:type="dxa"/>
            <w:vAlign w:val="center"/>
          </w:tcPr>
          <w:p w14:paraId="0CB097B9" w14:textId="4400BE37" w:rsidR="005A1E63" w:rsidRPr="0010148B" w:rsidDel="00D30C17" w:rsidRDefault="00EC4BAC" w:rsidP="00C655CD">
            <w:pPr>
              <w:jc w:val="center"/>
              <w:cnfStyle w:val="000000100000" w:firstRow="0" w:lastRow="0" w:firstColumn="0" w:lastColumn="0" w:oddVBand="0" w:evenVBand="0" w:oddHBand="1" w:evenHBand="0" w:firstRowFirstColumn="0" w:firstRowLastColumn="0" w:lastRowFirstColumn="0" w:lastRowLastColumn="0"/>
              <w:rPr>
                <w:del w:id="381" w:author="Кристина" w:date="2025-03-10T11:27:00Z"/>
                <w:rFonts w:ascii="Times New Roman" w:hAnsi="Times New Roman" w:cs="Times New Roman"/>
                <w:color w:val="000000"/>
                <w:sz w:val="24"/>
                <w:szCs w:val="24"/>
              </w:rPr>
            </w:pPr>
            <w:del w:id="382" w:author="Кристина" w:date="2025-03-10T11:27:00Z">
              <w:r w:rsidRPr="0010148B" w:rsidDel="00D30C17">
                <w:rPr>
                  <w:rFonts w:ascii="Times New Roman" w:hAnsi="Times New Roman" w:cs="Times New Roman"/>
                  <w:color w:val="000000"/>
                  <w:sz w:val="24"/>
                  <w:szCs w:val="24"/>
                </w:rPr>
                <w:delText>131.0</w:delText>
              </w:r>
              <w:r w:rsidR="00C655CD" w:rsidRPr="0010148B" w:rsidDel="00D30C17">
                <w:rPr>
                  <w:rFonts w:ascii="Times New Roman" w:hAnsi="Times New Roman" w:cs="Times New Roman"/>
                  <w:color w:val="000000"/>
                  <w:sz w:val="24"/>
                  <w:szCs w:val="24"/>
                </w:rPr>
                <w:delText>5</w:delText>
              </w:r>
            </w:del>
          </w:p>
        </w:tc>
      </w:tr>
      <w:tr w:rsidR="00C655CD" w:rsidRPr="0010148B" w:rsidDel="00D30C17" w14:paraId="11CA13D4" w14:textId="6AC4AD59" w:rsidTr="00C655CD">
        <w:trPr>
          <w:trHeight w:val="828"/>
          <w:del w:id="383" w:author="Кристина" w:date="2025-03-10T11:27:00Z"/>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4E48D3CF" w14:textId="1F81D4CC" w:rsidR="002854A6" w:rsidRPr="0010148B" w:rsidDel="00D30C17" w:rsidRDefault="005A1E63" w:rsidP="00C655CD">
            <w:pPr>
              <w:jc w:val="center"/>
              <w:rPr>
                <w:del w:id="384" w:author="Кристина" w:date="2025-03-10T11:27:00Z"/>
                <w:rFonts w:ascii="Times New Roman" w:eastAsia="Calibri" w:hAnsi="Times New Roman" w:cs="Times New Roman"/>
                <w:sz w:val="24"/>
                <w:szCs w:val="24"/>
                <w:lang w:val="en-US"/>
              </w:rPr>
            </w:pPr>
            <w:del w:id="385" w:author="Кристина" w:date="2025-03-10T11:27:00Z">
              <w:r w:rsidRPr="0010148B" w:rsidDel="00D30C17">
                <w:rPr>
                  <w:rFonts w:ascii="Times New Roman" w:eastAsia="Calibri" w:hAnsi="Times New Roman" w:cs="Times New Roman"/>
                  <w:sz w:val="24"/>
                  <w:szCs w:val="24"/>
                  <w:lang w:val="en-US"/>
                </w:rPr>
                <w:delText>D</w:delText>
              </w:r>
              <w:r w:rsidR="002854A6" w:rsidRPr="0010148B" w:rsidDel="00D30C17">
                <w:rPr>
                  <w:rFonts w:ascii="Times New Roman" w:eastAsia="Calibri" w:hAnsi="Times New Roman" w:cs="Times New Roman"/>
                  <w:sz w:val="24"/>
                  <w:szCs w:val="24"/>
                  <w:lang w:val="en-US"/>
                </w:rPr>
                <w:delText>ays</w:delText>
              </w:r>
            </w:del>
          </w:p>
          <w:p w14:paraId="1A5F768A" w14:textId="238E93F7" w:rsidR="002854A6" w:rsidRPr="0010148B" w:rsidDel="00D30C17" w:rsidRDefault="002854A6" w:rsidP="00C655CD">
            <w:pPr>
              <w:jc w:val="center"/>
              <w:rPr>
                <w:del w:id="386" w:author="Кристина" w:date="2025-03-10T11:27:00Z"/>
                <w:rFonts w:ascii="Times New Roman" w:eastAsia="Calibri" w:hAnsi="Times New Roman" w:cs="Times New Roman"/>
                <w:sz w:val="24"/>
                <w:szCs w:val="24"/>
                <w:lang w:val="en-US"/>
              </w:rPr>
            </w:pPr>
            <w:del w:id="387" w:author="Кристина" w:date="2025-03-10T11:27:00Z">
              <w:r w:rsidRPr="0010148B" w:rsidDel="00D30C17">
                <w:rPr>
                  <w:rFonts w:ascii="Times New Roman" w:eastAsia="Calibri" w:hAnsi="Times New Roman" w:cs="Times New Roman"/>
                  <w:sz w:val="24"/>
                  <w:szCs w:val="24"/>
                </w:rPr>
                <w:delText>≥</w:delText>
              </w:r>
              <w:r w:rsidRPr="0010148B" w:rsidDel="00D30C17">
                <w:rPr>
                  <w:rFonts w:ascii="Times New Roman" w:eastAsia="Calibri" w:hAnsi="Times New Roman" w:cs="Times New Roman"/>
                  <w:sz w:val="24"/>
                  <w:szCs w:val="24"/>
                  <w:lang w:val="en-US"/>
                </w:rPr>
                <w:delText xml:space="preserve"> 5 °C</w:delText>
              </w:r>
            </w:del>
          </w:p>
        </w:tc>
        <w:tc>
          <w:tcPr>
            <w:tcW w:w="1336" w:type="dxa"/>
            <w:tcBorders>
              <w:top w:val="single" w:sz="4" w:space="0" w:color="7F7F7F" w:themeColor="text1" w:themeTint="80"/>
              <w:left w:val="single" w:sz="4" w:space="0" w:color="auto"/>
              <w:bottom w:val="single" w:sz="4" w:space="0" w:color="7F7F7F" w:themeColor="text1" w:themeTint="80"/>
            </w:tcBorders>
            <w:vAlign w:val="center"/>
          </w:tcPr>
          <w:p w14:paraId="4298CB2B" w14:textId="162CD402" w:rsidR="002854A6" w:rsidRPr="0010148B" w:rsidDel="00D30C17" w:rsidRDefault="00C655CD" w:rsidP="00C655CD">
            <w:pPr>
              <w:jc w:val="center"/>
              <w:cnfStyle w:val="000000000000" w:firstRow="0" w:lastRow="0" w:firstColumn="0" w:lastColumn="0" w:oddVBand="0" w:evenVBand="0" w:oddHBand="0" w:evenHBand="0" w:firstRowFirstColumn="0" w:firstRowLastColumn="0" w:lastRowFirstColumn="0" w:lastRowLastColumn="0"/>
              <w:rPr>
                <w:del w:id="388" w:author="Кристина" w:date="2025-03-10T11:27:00Z"/>
                <w:rFonts w:ascii="Times New Roman" w:eastAsia="Calibri" w:hAnsi="Times New Roman" w:cs="Times New Roman"/>
                <w:sz w:val="24"/>
                <w:szCs w:val="24"/>
                <w:lang w:val="en-US"/>
              </w:rPr>
            </w:pPr>
            <w:del w:id="389" w:author="Кристина" w:date="2025-03-10T11:27:00Z">
              <w:r w:rsidRPr="0010148B" w:rsidDel="00D30C17">
                <w:rPr>
                  <w:rFonts w:ascii="Times New Roman" w:eastAsia="Calibri" w:hAnsi="Times New Roman" w:cs="Times New Roman"/>
                  <w:sz w:val="24"/>
                  <w:szCs w:val="24"/>
                </w:rPr>
                <w:delText>1</w:delText>
              </w:r>
              <w:r w:rsidR="002854A6" w:rsidRPr="0010148B" w:rsidDel="00D30C17">
                <w:rPr>
                  <w:rFonts w:ascii="Times New Roman" w:eastAsia="Calibri" w:hAnsi="Times New Roman" w:cs="Times New Roman"/>
                  <w:sz w:val="24"/>
                  <w:szCs w:val="24"/>
                  <w:lang w:val="en-US"/>
                </w:rPr>
                <w:delText>21+12,2</w:delText>
              </w:r>
            </w:del>
          </w:p>
        </w:tc>
        <w:tc>
          <w:tcPr>
            <w:tcW w:w="1337" w:type="dxa"/>
            <w:vAlign w:val="center"/>
          </w:tcPr>
          <w:p w14:paraId="5B534C1F" w14:textId="6941493F" w:rsidR="002854A6" w:rsidRPr="0010148B" w:rsidDel="00D30C17" w:rsidRDefault="002854A6" w:rsidP="00C655CD">
            <w:pPr>
              <w:jc w:val="center"/>
              <w:cnfStyle w:val="000000000000" w:firstRow="0" w:lastRow="0" w:firstColumn="0" w:lastColumn="0" w:oddVBand="0" w:evenVBand="0" w:oddHBand="0" w:evenHBand="0" w:firstRowFirstColumn="0" w:firstRowLastColumn="0" w:lastRowFirstColumn="0" w:lastRowLastColumn="0"/>
              <w:rPr>
                <w:del w:id="390" w:author="Кристина" w:date="2025-03-10T11:27:00Z"/>
                <w:rFonts w:ascii="Times New Roman" w:eastAsia="Calibri" w:hAnsi="Times New Roman" w:cs="Times New Roman"/>
                <w:sz w:val="24"/>
                <w:szCs w:val="24"/>
              </w:rPr>
            </w:pPr>
            <w:del w:id="391" w:author="Кристина" w:date="2025-03-10T11:27:00Z">
              <w:r w:rsidRPr="0010148B" w:rsidDel="00D30C17">
                <w:rPr>
                  <w:rFonts w:ascii="Times New Roman" w:eastAsia="Calibri" w:hAnsi="Times New Roman" w:cs="Times New Roman"/>
                  <w:sz w:val="24"/>
                  <w:szCs w:val="24"/>
                </w:rPr>
                <w:delText>133</w:delText>
              </w:r>
              <w:r w:rsidRPr="0010148B" w:rsidDel="00D30C17">
                <w:rPr>
                  <w:rFonts w:ascii="Times New Roman" w:eastAsia="Calibri" w:hAnsi="Times New Roman" w:cs="Times New Roman"/>
                  <w:sz w:val="24"/>
                  <w:szCs w:val="24"/>
                  <w:lang w:val="en-US"/>
                </w:rPr>
                <w:delText>+12,2</w:delText>
              </w:r>
            </w:del>
          </w:p>
        </w:tc>
        <w:tc>
          <w:tcPr>
            <w:tcW w:w="1336" w:type="dxa"/>
            <w:vAlign w:val="center"/>
          </w:tcPr>
          <w:p w14:paraId="259C36C0" w14:textId="2A50BC88" w:rsidR="002854A6" w:rsidRPr="0010148B" w:rsidDel="00D30C17" w:rsidRDefault="002854A6" w:rsidP="00C655CD">
            <w:pPr>
              <w:jc w:val="center"/>
              <w:cnfStyle w:val="000000000000" w:firstRow="0" w:lastRow="0" w:firstColumn="0" w:lastColumn="0" w:oddVBand="0" w:evenVBand="0" w:oddHBand="0" w:evenHBand="0" w:firstRowFirstColumn="0" w:firstRowLastColumn="0" w:lastRowFirstColumn="0" w:lastRowLastColumn="0"/>
              <w:rPr>
                <w:del w:id="392" w:author="Кристина" w:date="2025-03-10T11:27:00Z"/>
                <w:rFonts w:ascii="Times New Roman" w:eastAsia="Calibri" w:hAnsi="Times New Roman" w:cs="Times New Roman"/>
                <w:sz w:val="24"/>
                <w:szCs w:val="24"/>
                <w:lang w:val="en-US"/>
              </w:rPr>
            </w:pPr>
            <w:del w:id="393" w:author="Кристина" w:date="2025-03-10T11:27:00Z">
              <w:r w:rsidRPr="0010148B" w:rsidDel="00D30C17">
                <w:rPr>
                  <w:rFonts w:ascii="Times New Roman" w:eastAsia="Calibri" w:hAnsi="Times New Roman" w:cs="Times New Roman"/>
                  <w:sz w:val="24"/>
                  <w:szCs w:val="24"/>
                </w:rPr>
                <w:delText>105</w:delText>
              </w:r>
              <w:r w:rsidRPr="0010148B" w:rsidDel="00D30C17">
                <w:rPr>
                  <w:rFonts w:ascii="Times New Roman" w:eastAsia="Calibri" w:hAnsi="Times New Roman" w:cs="Times New Roman"/>
                  <w:sz w:val="24"/>
                  <w:szCs w:val="24"/>
                  <w:lang w:val="en-US"/>
                </w:rPr>
                <w:delText>+13,6</w:delText>
              </w:r>
            </w:del>
          </w:p>
        </w:tc>
        <w:tc>
          <w:tcPr>
            <w:tcW w:w="1337" w:type="dxa"/>
            <w:vAlign w:val="center"/>
          </w:tcPr>
          <w:p w14:paraId="30385C14" w14:textId="68911C8D" w:rsidR="008E678B" w:rsidRPr="0010148B" w:rsidDel="00D30C17" w:rsidRDefault="00416C7E" w:rsidP="00C655CD">
            <w:pPr>
              <w:jc w:val="center"/>
              <w:cnfStyle w:val="000000000000" w:firstRow="0" w:lastRow="0" w:firstColumn="0" w:lastColumn="0" w:oddVBand="0" w:evenVBand="0" w:oddHBand="0" w:evenHBand="0" w:firstRowFirstColumn="0" w:firstRowLastColumn="0" w:lastRowFirstColumn="0" w:lastRowLastColumn="0"/>
              <w:rPr>
                <w:del w:id="394" w:author="Кристина" w:date="2025-03-10T11:27:00Z"/>
                <w:rFonts w:ascii="Times New Roman" w:eastAsia="Calibri" w:hAnsi="Times New Roman" w:cs="Times New Roman"/>
                <w:sz w:val="24"/>
                <w:szCs w:val="24"/>
                <w:lang w:val="en-US"/>
              </w:rPr>
            </w:pPr>
            <w:del w:id="395" w:author="Кристина" w:date="2025-03-10T11:27:00Z">
              <w:r w:rsidRPr="0010148B" w:rsidDel="00D30C17">
                <w:rPr>
                  <w:rFonts w:ascii="Times New Roman" w:eastAsia="Calibri" w:hAnsi="Times New Roman" w:cs="Times New Roman"/>
                  <w:sz w:val="24"/>
                  <w:szCs w:val="24"/>
                  <w:lang w:val="en-US"/>
                </w:rPr>
                <w:delText>82</w:delText>
              </w:r>
              <w:r w:rsidR="008C60BB" w:rsidRPr="0010148B" w:rsidDel="00D30C17">
                <w:rPr>
                  <w:rFonts w:ascii="Times New Roman" w:eastAsia="Calibri" w:hAnsi="Times New Roman" w:cs="Times New Roman"/>
                  <w:sz w:val="24"/>
                  <w:szCs w:val="24"/>
                  <w:lang w:val="en-US"/>
                </w:rPr>
                <w:delText>+1</w:delText>
              </w:r>
              <w:r w:rsidRPr="0010148B" w:rsidDel="00D30C17">
                <w:rPr>
                  <w:rFonts w:ascii="Times New Roman" w:eastAsia="Calibri" w:hAnsi="Times New Roman" w:cs="Times New Roman"/>
                  <w:sz w:val="24"/>
                  <w:szCs w:val="24"/>
                  <w:lang w:val="en-US"/>
                </w:rPr>
                <w:delText>3</w:delText>
              </w:r>
              <w:r w:rsidR="008C60BB" w:rsidRPr="0010148B" w:rsidDel="00D30C17">
                <w:rPr>
                  <w:rFonts w:ascii="Times New Roman" w:eastAsia="Calibri" w:hAnsi="Times New Roman" w:cs="Times New Roman"/>
                  <w:sz w:val="24"/>
                  <w:szCs w:val="24"/>
                  <w:lang w:val="en-US"/>
                </w:rPr>
                <w:delText>,</w:delText>
              </w:r>
              <w:r w:rsidRPr="0010148B" w:rsidDel="00D30C17">
                <w:rPr>
                  <w:rFonts w:ascii="Times New Roman" w:eastAsia="Calibri" w:hAnsi="Times New Roman" w:cs="Times New Roman"/>
                  <w:sz w:val="24"/>
                  <w:szCs w:val="24"/>
                  <w:lang w:val="en-US"/>
                </w:rPr>
                <w:delText>1</w:delText>
              </w:r>
            </w:del>
          </w:p>
        </w:tc>
        <w:tc>
          <w:tcPr>
            <w:tcW w:w="1336" w:type="dxa"/>
            <w:vAlign w:val="center"/>
          </w:tcPr>
          <w:p w14:paraId="56E1BDDB" w14:textId="22180BE6" w:rsidR="002854A6" w:rsidRPr="0010148B" w:rsidDel="00D30C17" w:rsidRDefault="00416C7E" w:rsidP="00C655CD">
            <w:pPr>
              <w:jc w:val="center"/>
              <w:cnfStyle w:val="000000000000" w:firstRow="0" w:lastRow="0" w:firstColumn="0" w:lastColumn="0" w:oddVBand="0" w:evenVBand="0" w:oddHBand="0" w:evenHBand="0" w:firstRowFirstColumn="0" w:firstRowLastColumn="0" w:lastRowFirstColumn="0" w:lastRowLastColumn="0"/>
              <w:rPr>
                <w:del w:id="396" w:author="Кристина" w:date="2025-03-10T11:27:00Z"/>
                <w:rFonts w:ascii="Times New Roman" w:eastAsia="Calibri" w:hAnsi="Times New Roman" w:cs="Times New Roman"/>
                <w:sz w:val="24"/>
                <w:szCs w:val="24"/>
                <w:lang w:val="en-US"/>
              </w:rPr>
            </w:pPr>
            <w:del w:id="397" w:author="Кристина" w:date="2025-03-10T11:27:00Z">
              <w:r w:rsidRPr="0010148B" w:rsidDel="00D30C17">
                <w:rPr>
                  <w:rFonts w:ascii="Times New Roman" w:eastAsia="Calibri" w:hAnsi="Times New Roman" w:cs="Times New Roman"/>
                  <w:sz w:val="24"/>
                  <w:szCs w:val="24"/>
                  <w:lang w:val="en-US"/>
                </w:rPr>
                <w:delText>70</w:delText>
              </w:r>
              <w:r w:rsidR="002854A6" w:rsidRPr="0010148B" w:rsidDel="00D30C17">
                <w:rPr>
                  <w:rFonts w:ascii="Times New Roman" w:eastAsia="Calibri" w:hAnsi="Times New Roman" w:cs="Times New Roman"/>
                  <w:sz w:val="24"/>
                  <w:szCs w:val="24"/>
                  <w:lang w:val="en-US"/>
                </w:rPr>
                <w:delText>+12,7</w:delText>
              </w:r>
            </w:del>
          </w:p>
        </w:tc>
        <w:tc>
          <w:tcPr>
            <w:tcW w:w="1337" w:type="dxa"/>
            <w:vAlign w:val="center"/>
          </w:tcPr>
          <w:p w14:paraId="56D3AE14" w14:textId="6B1DA15F" w:rsidR="002854A6" w:rsidRPr="0010148B" w:rsidDel="00D30C17" w:rsidRDefault="002854A6" w:rsidP="00C655CD">
            <w:pPr>
              <w:jc w:val="center"/>
              <w:cnfStyle w:val="000000000000" w:firstRow="0" w:lastRow="0" w:firstColumn="0" w:lastColumn="0" w:oddVBand="0" w:evenVBand="0" w:oddHBand="0" w:evenHBand="0" w:firstRowFirstColumn="0" w:firstRowLastColumn="0" w:lastRowFirstColumn="0" w:lastRowLastColumn="0"/>
              <w:rPr>
                <w:del w:id="398" w:author="Кристина" w:date="2025-03-10T11:27:00Z"/>
                <w:rFonts w:ascii="Times New Roman" w:eastAsia="Calibri" w:hAnsi="Times New Roman" w:cs="Times New Roman"/>
                <w:sz w:val="24"/>
                <w:szCs w:val="24"/>
                <w:lang w:val="en-US"/>
              </w:rPr>
            </w:pPr>
            <w:del w:id="399" w:author="Кристина" w:date="2025-03-10T11:27:00Z">
              <w:r w:rsidRPr="0010148B" w:rsidDel="00D30C17">
                <w:rPr>
                  <w:rFonts w:ascii="Times New Roman" w:eastAsia="Calibri" w:hAnsi="Times New Roman" w:cs="Times New Roman"/>
                  <w:sz w:val="24"/>
                  <w:szCs w:val="24"/>
                </w:rPr>
                <w:delText>9</w:delText>
              </w:r>
              <w:r w:rsidRPr="0010148B" w:rsidDel="00D30C17">
                <w:rPr>
                  <w:rFonts w:ascii="Times New Roman" w:eastAsia="Calibri" w:hAnsi="Times New Roman" w:cs="Times New Roman"/>
                  <w:sz w:val="24"/>
                  <w:szCs w:val="24"/>
                  <w:lang w:val="en-US"/>
                </w:rPr>
                <w:delText>3+11,4</w:delText>
              </w:r>
            </w:del>
          </w:p>
        </w:tc>
      </w:tr>
      <w:bookmarkEnd w:id="182"/>
    </w:tbl>
    <w:p w14:paraId="432894D9" w14:textId="77777777" w:rsidR="00E24FD2" w:rsidRPr="00334EC6" w:rsidDel="00640E90" w:rsidRDefault="00E24FD2" w:rsidP="00E24FD2">
      <w:pPr>
        <w:spacing w:after="0" w:line="480" w:lineRule="auto"/>
        <w:contextualSpacing/>
        <w:jc w:val="both"/>
        <w:rPr>
          <w:del w:id="400" w:author="Alberto Arzac" w:date="2025-02-12T13:42:00Z"/>
          <w:rFonts w:ascii="Times New Roman" w:eastAsia="Calibri" w:hAnsi="Times New Roman" w:cs="Times New Roman"/>
          <w:b/>
          <w:bCs/>
          <w:kern w:val="2"/>
          <w:sz w:val="24"/>
          <w:szCs w:val="24"/>
          <w:lang w:val="en-US"/>
          <w14:ligatures w14:val="standardContextual"/>
        </w:rPr>
      </w:pPr>
    </w:p>
    <w:p w14:paraId="4779BF27" w14:textId="1BC98945" w:rsidR="000452BB" w:rsidRPr="00334EC6" w:rsidRDefault="000452BB" w:rsidP="00334EC6">
      <w:pPr>
        <w:spacing w:after="0" w:line="480" w:lineRule="auto"/>
        <w:contextualSpacing/>
        <w:jc w:val="both"/>
        <w:rPr>
          <w:rFonts w:ascii="Times New Roman" w:eastAsia="Calibri" w:hAnsi="Times New Roman" w:cs="Times New Roman"/>
          <w:bCs/>
          <w:kern w:val="2"/>
          <w:sz w:val="24"/>
          <w:szCs w:val="24"/>
          <w:lang w:val="en-US"/>
          <w14:ligatures w14:val="standardContextual"/>
        </w:rPr>
      </w:pPr>
      <w:r w:rsidRPr="00334EC6">
        <w:rPr>
          <w:rFonts w:ascii="Times New Roman" w:eastAsia="Calibri" w:hAnsi="Times New Roman" w:cs="Times New Roman"/>
          <w:bCs/>
          <w:kern w:val="2"/>
          <w:sz w:val="24"/>
          <w:szCs w:val="24"/>
          <w:lang w:val="en-US"/>
          <w14:ligatures w14:val="standardContextual"/>
        </w:rPr>
        <w:t xml:space="preserve">The vegetation period is short in all areas (approximately 70 to 130 days). In </w:t>
      </w:r>
      <w:commentRangeStart w:id="401"/>
      <w:del w:id="402" w:author="Alberto Arzac" w:date="2025-02-13T14:52:00Z">
        <w:r w:rsidRPr="00334EC6" w:rsidDel="00267A12">
          <w:rPr>
            <w:rFonts w:ascii="Times New Roman" w:eastAsia="Calibri" w:hAnsi="Times New Roman" w:cs="Times New Roman"/>
            <w:bCs/>
            <w:kern w:val="2"/>
            <w:sz w:val="24"/>
            <w:szCs w:val="24"/>
            <w:lang w:val="en-US"/>
            <w14:ligatures w14:val="standardContextual"/>
          </w:rPr>
          <w:delText xml:space="preserve">Finland </w:delText>
        </w:r>
      </w:del>
      <w:commentRangeEnd w:id="401"/>
      <w:r w:rsidR="00267A12">
        <w:rPr>
          <w:rStyle w:val="a4"/>
        </w:rPr>
        <w:commentReference w:id="401"/>
      </w:r>
      <w:r w:rsidRPr="00334EC6">
        <w:rPr>
          <w:rFonts w:ascii="Times New Roman" w:eastAsia="Calibri" w:hAnsi="Times New Roman" w:cs="Times New Roman"/>
          <w:bCs/>
          <w:kern w:val="2"/>
          <w:sz w:val="24"/>
          <w:szCs w:val="24"/>
          <w:lang w:val="en-US"/>
          <w14:ligatures w14:val="standardContextual"/>
        </w:rPr>
        <w:t xml:space="preserve">(FIN) and </w:t>
      </w:r>
      <w:del w:id="403" w:author="Alberto Arzac" w:date="2025-02-13T14:52:00Z">
        <w:r w:rsidRPr="00334EC6" w:rsidDel="00267A12">
          <w:rPr>
            <w:rFonts w:ascii="Times New Roman" w:eastAsia="Calibri" w:hAnsi="Times New Roman" w:cs="Times New Roman"/>
            <w:bCs/>
            <w:kern w:val="2"/>
            <w:sz w:val="24"/>
            <w:szCs w:val="24"/>
            <w:lang w:val="en-US"/>
            <w14:ligatures w14:val="standardContextual"/>
          </w:rPr>
          <w:delText xml:space="preserve">Apatity </w:delText>
        </w:r>
      </w:del>
      <w:r w:rsidRPr="00334EC6">
        <w:rPr>
          <w:rFonts w:ascii="Times New Roman" w:eastAsia="Calibri" w:hAnsi="Times New Roman" w:cs="Times New Roman"/>
          <w:bCs/>
          <w:kern w:val="2"/>
          <w:sz w:val="24"/>
          <w:szCs w:val="24"/>
          <w:lang w:val="en-US"/>
          <w14:ligatures w14:val="standardContextual"/>
        </w:rPr>
        <w:t xml:space="preserve">(APA), the period with temperatures above +5 °C lasts longer, while in </w:t>
      </w:r>
      <w:del w:id="404" w:author="Alberto Arzac" w:date="2025-02-13T14:52:00Z">
        <w:r w:rsidRPr="00334EC6" w:rsidDel="00267A12">
          <w:rPr>
            <w:rFonts w:ascii="Times New Roman" w:eastAsia="Calibri" w:hAnsi="Times New Roman" w:cs="Times New Roman"/>
            <w:bCs/>
            <w:kern w:val="2"/>
            <w:sz w:val="24"/>
            <w:szCs w:val="24"/>
            <w:lang w:val="en-US"/>
            <w14:ligatures w14:val="standardContextual"/>
          </w:rPr>
          <w:delText xml:space="preserve">Chokurdakh </w:delText>
        </w:r>
      </w:del>
      <w:r w:rsidRPr="00334EC6">
        <w:rPr>
          <w:rFonts w:ascii="Times New Roman" w:eastAsia="Calibri" w:hAnsi="Times New Roman" w:cs="Times New Roman"/>
          <w:bCs/>
          <w:kern w:val="2"/>
          <w:sz w:val="24"/>
          <w:szCs w:val="24"/>
          <w:lang w:val="en-US"/>
          <w14:ligatures w14:val="standardContextual"/>
        </w:rPr>
        <w:t xml:space="preserve">(CHO) and </w:t>
      </w:r>
      <w:del w:id="405" w:author="Alberto Arzac" w:date="2025-02-13T14:52:00Z">
        <w:r w:rsidRPr="00334EC6" w:rsidDel="00267A12">
          <w:rPr>
            <w:rFonts w:ascii="Times New Roman" w:eastAsia="Calibri" w:hAnsi="Times New Roman" w:cs="Times New Roman"/>
            <w:bCs/>
            <w:kern w:val="2"/>
            <w:sz w:val="24"/>
            <w:szCs w:val="24"/>
            <w:lang w:val="en-US"/>
            <w14:ligatures w14:val="standardContextual"/>
          </w:rPr>
          <w:delText xml:space="preserve">Bilibino </w:delText>
        </w:r>
      </w:del>
      <w:r w:rsidRPr="00334EC6">
        <w:rPr>
          <w:rFonts w:ascii="Times New Roman" w:eastAsia="Calibri" w:hAnsi="Times New Roman" w:cs="Times New Roman"/>
          <w:bCs/>
          <w:kern w:val="2"/>
          <w:sz w:val="24"/>
          <w:szCs w:val="24"/>
          <w:lang w:val="en-US"/>
          <w14:ligatures w14:val="standardContextual"/>
        </w:rPr>
        <w:t xml:space="preserve">(BIL) it may not exceed 70–90 days. Scots pine has permanent needles, allowing it to maintain photosynthesis during periods of sharp “warming” even at the beginning of spring. Larches shed their needles annually, which makes their growth more dependent on the conditions of the current summer. With rapid warming in June, larches get a “starting” advantage if they manage to form needles and begin </w:t>
      </w:r>
      <w:r w:rsidRPr="00334EC6">
        <w:rPr>
          <w:rFonts w:ascii="Times New Roman" w:eastAsia="Calibri" w:hAnsi="Times New Roman" w:cs="Times New Roman"/>
          <w:bCs/>
          <w:kern w:val="2"/>
          <w:sz w:val="24"/>
          <w:szCs w:val="24"/>
          <w:lang w:val="en-US"/>
          <w14:ligatures w14:val="standardContextual"/>
        </w:rPr>
        <w:lastRenderedPageBreak/>
        <w:t>active growth. However, in cold years, late thawing of the soil can significantly slow down the development of larch.</w:t>
      </w:r>
    </w:p>
    <w:p w14:paraId="4F8C8F7C" w14:textId="77777777" w:rsidR="000452BB" w:rsidRPr="00334EC6" w:rsidRDefault="000452BB" w:rsidP="00CF51C9">
      <w:pPr>
        <w:spacing w:after="0" w:line="480" w:lineRule="auto"/>
        <w:ind w:firstLine="709"/>
        <w:contextualSpacing/>
        <w:jc w:val="both"/>
        <w:rPr>
          <w:rFonts w:ascii="Times New Roman" w:eastAsia="Calibri" w:hAnsi="Times New Roman" w:cs="Times New Roman"/>
          <w:bCs/>
          <w:kern w:val="2"/>
          <w:sz w:val="24"/>
          <w:szCs w:val="24"/>
          <w:lang w:val="en-US"/>
          <w14:ligatures w14:val="standardContextual"/>
        </w:rPr>
      </w:pPr>
    </w:p>
    <w:p w14:paraId="3678F5C4" w14:textId="2E81DFF6" w:rsidR="00CF51C9" w:rsidRPr="00334EC6" w:rsidRDefault="00C26C52" w:rsidP="00CF51C9">
      <w:pPr>
        <w:spacing w:after="0" w:line="480" w:lineRule="auto"/>
        <w:ind w:firstLine="709"/>
        <w:contextualSpacing/>
        <w:jc w:val="both"/>
        <w:rPr>
          <w:rFonts w:ascii="Times New Roman" w:eastAsia="Calibri" w:hAnsi="Times New Roman" w:cs="Times New Roman"/>
          <w:i/>
          <w:iCs/>
          <w:kern w:val="2"/>
          <w:sz w:val="24"/>
          <w:szCs w:val="24"/>
          <w:lang w:val="en-US"/>
          <w14:ligatures w14:val="standardContextual"/>
        </w:rPr>
      </w:pPr>
      <w:r w:rsidRPr="00334EC6">
        <w:rPr>
          <w:rFonts w:ascii="Times New Roman" w:eastAsia="Calibri" w:hAnsi="Times New Roman" w:cs="Times New Roman"/>
          <w:i/>
          <w:iCs/>
          <w:kern w:val="2"/>
          <w:sz w:val="24"/>
          <w:szCs w:val="24"/>
          <w:lang w:val="en-US"/>
          <w14:ligatures w14:val="standardContextual"/>
        </w:rPr>
        <w:t>2.2 RW measurements and chronologies construction</w:t>
      </w:r>
    </w:p>
    <w:p w14:paraId="134CF740" w14:textId="77777777" w:rsidR="00640E90" w:rsidRDefault="00640E90" w:rsidP="00640E90">
      <w:pPr>
        <w:spacing w:after="0" w:line="480" w:lineRule="auto"/>
        <w:contextualSpacing/>
        <w:jc w:val="both"/>
        <w:rPr>
          <w:ins w:id="406" w:author="Alberto Arzac" w:date="2025-02-12T13:42:00Z"/>
          <w:rFonts w:ascii="Times New Roman" w:eastAsia="Calibri" w:hAnsi="Times New Roman" w:cs="Times New Roman"/>
          <w:kern w:val="2"/>
          <w:sz w:val="24"/>
          <w:szCs w:val="24"/>
          <w:lang w:val="en-US"/>
          <w14:ligatures w14:val="standardContextual"/>
        </w:rPr>
      </w:pPr>
    </w:p>
    <w:p w14:paraId="7427B274" w14:textId="766A0383" w:rsidR="00A92DF6" w:rsidRPr="00334EC6" w:rsidRDefault="00DE62EF" w:rsidP="00334EC6">
      <w:pPr>
        <w:spacing w:after="0" w:line="480" w:lineRule="auto"/>
        <w:contextualSpacing/>
        <w:jc w:val="both"/>
        <w:rPr>
          <w:rFonts w:ascii="Times New Roman" w:eastAsia="Calibri" w:hAnsi="Times New Roman" w:cs="Times New Roman"/>
          <w:b/>
          <w:bCs/>
          <w:kern w:val="2"/>
          <w:sz w:val="24"/>
          <w:szCs w:val="24"/>
          <w:lang w:val="en-US"/>
          <w14:ligatures w14:val="standardContextual"/>
        </w:rPr>
      </w:pPr>
      <w:r w:rsidRPr="00334EC6">
        <w:rPr>
          <w:rFonts w:ascii="Times New Roman" w:eastAsia="Calibri" w:hAnsi="Times New Roman" w:cs="Times New Roman"/>
          <w:kern w:val="2"/>
          <w:sz w:val="24"/>
          <w:szCs w:val="24"/>
          <w:lang w:val="en-US"/>
          <w14:ligatures w14:val="standardContextual"/>
        </w:rPr>
        <w:t xml:space="preserve">The collected cores were subjected to resin extraction using a Soxhlet apparatus with 96% ethanol for 72 hours. After this, wood cores </w:t>
      </w:r>
      <w:r w:rsidR="00670F95" w:rsidRPr="00334EC6">
        <w:rPr>
          <w:rFonts w:ascii="Times New Roman" w:eastAsia="Calibri" w:hAnsi="Times New Roman" w:cs="Times New Roman"/>
          <w:kern w:val="2"/>
          <w:sz w:val="24"/>
          <w:szCs w:val="24"/>
          <w:lang w:val="en-US"/>
          <w14:ligatures w14:val="standardContextual"/>
        </w:rPr>
        <w:t>were</w:t>
      </w:r>
      <w:r w:rsidRPr="00334EC6">
        <w:rPr>
          <w:rFonts w:ascii="Times New Roman" w:eastAsia="Calibri" w:hAnsi="Times New Roman" w:cs="Times New Roman"/>
          <w:kern w:val="2"/>
          <w:sz w:val="24"/>
          <w:szCs w:val="24"/>
          <w:lang w:val="en-US"/>
          <w14:ligatures w14:val="standardContextual"/>
        </w:rPr>
        <w:t xml:space="preserve"> fixed on wooden supports and polished with </w:t>
      </w:r>
      <w:del w:id="407" w:author="Alberto Arzac" w:date="2025-02-13T14:55:00Z">
        <w:r w:rsidRPr="00334EC6" w:rsidDel="00267A12">
          <w:rPr>
            <w:rFonts w:ascii="Times New Roman" w:eastAsia="Calibri" w:hAnsi="Times New Roman" w:cs="Times New Roman"/>
            <w:kern w:val="2"/>
            <w:sz w:val="24"/>
            <w:szCs w:val="24"/>
            <w:lang w:val="en-US"/>
            <w14:ligatures w14:val="standardContextual"/>
          </w:rPr>
          <w:delText xml:space="preserve">a grinding machine with </w:delText>
        </w:r>
      </w:del>
      <w:r w:rsidRPr="00334EC6">
        <w:rPr>
          <w:rFonts w:ascii="Times New Roman" w:eastAsia="Calibri" w:hAnsi="Times New Roman" w:cs="Times New Roman"/>
          <w:kern w:val="2"/>
          <w:sz w:val="24"/>
          <w:szCs w:val="24"/>
          <w:lang w:val="en-US"/>
          <w14:ligatures w14:val="standardContextual"/>
        </w:rPr>
        <w:t xml:space="preserve">a grit up to 1000. An Epson Perfection V800 flatbed scanner (Epson, Japan) was used to scan the polished cores. Tree-ring width (RW) was measured using CooRecoder version 9.3 (Cybis Elektronik &amp; Data AB in Sweden). The </w:t>
      </w:r>
      <w:r w:rsidR="00670F95" w:rsidRPr="00334EC6">
        <w:rPr>
          <w:rFonts w:ascii="Times New Roman" w:eastAsia="Calibri" w:hAnsi="Times New Roman" w:cs="Times New Roman"/>
          <w:kern w:val="2"/>
          <w:sz w:val="24"/>
          <w:szCs w:val="24"/>
          <w:lang w:val="en-US"/>
          <w14:ligatures w14:val="standardContextual"/>
        </w:rPr>
        <w:t>wood cores were visually</w:t>
      </w:r>
      <w:r w:rsidRPr="00334EC6">
        <w:rPr>
          <w:rFonts w:ascii="Times New Roman" w:eastAsia="Calibri" w:hAnsi="Times New Roman" w:cs="Times New Roman"/>
          <w:kern w:val="2"/>
          <w:sz w:val="24"/>
          <w:szCs w:val="24"/>
          <w:lang w:val="en-US"/>
          <w14:ligatures w14:val="standardContextual"/>
        </w:rPr>
        <w:t xml:space="preserve"> cross-dated </w:t>
      </w:r>
      <w:r w:rsidR="00670F95" w:rsidRPr="00334EC6">
        <w:rPr>
          <w:rFonts w:ascii="Times New Roman" w:eastAsia="Calibri" w:hAnsi="Times New Roman" w:cs="Times New Roman"/>
          <w:kern w:val="2"/>
          <w:sz w:val="24"/>
          <w:szCs w:val="24"/>
          <w:lang w:val="en-US"/>
          <w14:ligatures w14:val="standardContextual"/>
        </w:rPr>
        <w:t xml:space="preserve">and its accuracy was </w:t>
      </w:r>
      <w:del w:id="408" w:author="Alberto Arzac" w:date="2025-02-13T14:55:00Z">
        <w:r w:rsidRPr="00334EC6" w:rsidDel="00267A12">
          <w:rPr>
            <w:rFonts w:ascii="Times New Roman" w:eastAsia="Calibri" w:hAnsi="Times New Roman" w:cs="Times New Roman"/>
            <w:kern w:val="2"/>
            <w:sz w:val="24"/>
            <w:szCs w:val="24"/>
            <w:lang w:val="en-US"/>
            <w14:ligatures w14:val="standardContextual"/>
          </w:rPr>
          <w:delText xml:space="preserve"> </w:delText>
        </w:r>
        <w:r w:rsidR="00670F95" w:rsidRPr="00334EC6" w:rsidDel="00267A12">
          <w:rPr>
            <w:rFonts w:ascii="Times New Roman" w:eastAsia="Calibri" w:hAnsi="Times New Roman" w:cs="Times New Roman"/>
            <w:kern w:val="2"/>
            <w:sz w:val="24"/>
            <w:szCs w:val="24"/>
            <w:lang w:val="en-US"/>
            <w14:ligatures w14:val="standardContextual"/>
          </w:rPr>
          <w:delText xml:space="preserve"> </w:delText>
        </w:r>
      </w:del>
      <w:r w:rsidR="00670F95" w:rsidRPr="00334EC6">
        <w:rPr>
          <w:rFonts w:ascii="Times New Roman" w:eastAsia="Calibri" w:hAnsi="Times New Roman" w:cs="Times New Roman"/>
          <w:kern w:val="2"/>
          <w:sz w:val="24"/>
          <w:szCs w:val="24"/>
          <w:lang w:val="en-US"/>
          <w14:ligatures w14:val="standardContextual"/>
        </w:rPr>
        <w:t>s</w:t>
      </w:r>
      <w:r w:rsidRPr="00334EC6">
        <w:rPr>
          <w:rFonts w:ascii="Times New Roman" w:eastAsia="Calibri" w:hAnsi="Times New Roman" w:cs="Times New Roman"/>
          <w:kern w:val="2"/>
          <w:sz w:val="24"/>
          <w:szCs w:val="24"/>
          <w:lang w:val="en-US"/>
          <w14:ligatures w14:val="standardContextual"/>
        </w:rPr>
        <w:t xml:space="preserve">tatistically </w:t>
      </w:r>
      <w:r w:rsidR="00670F95" w:rsidRPr="00334EC6">
        <w:rPr>
          <w:rFonts w:ascii="Times New Roman" w:eastAsia="Calibri" w:hAnsi="Times New Roman" w:cs="Times New Roman"/>
          <w:kern w:val="2"/>
          <w:sz w:val="24"/>
          <w:szCs w:val="24"/>
          <w:lang w:val="en-US"/>
          <w14:ligatures w14:val="standardContextual"/>
        </w:rPr>
        <w:t>checked</w:t>
      </w:r>
      <w:r w:rsidRPr="00334EC6">
        <w:rPr>
          <w:rFonts w:ascii="Times New Roman" w:eastAsia="Calibri" w:hAnsi="Times New Roman" w:cs="Times New Roman"/>
          <w:kern w:val="2"/>
          <w:sz w:val="24"/>
          <w:szCs w:val="24"/>
          <w:lang w:val="en-US"/>
          <w14:ligatures w14:val="standardContextual"/>
        </w:rPr>
        <w:t xml:space="preserve"> </w:t>
      </w:r>
      <w:r w:rsidR="00670F95" w:rsidRPr="00334EC6">
        <w:rPr>
          <w:rFonts w:ascii="Times New Roman" w:eastAsia="Calibri" w:hAnsi="Times New Roman" w:cs="Times New Roman"/>
          <w:kern w:val="2"/>
          <w:sz w:val="24"/>
          <w:szCs w:val="24"/>
          <w:lang w:val="en-US"/>
          <w14:ligatures w14:val="standardContextual"/>
        </w:rPr>
        <w:t>with</w:t>
      </w:r>
      <w:r w:rsidRPr="00334EC6">
        <w:rPr>
          <w:rFonts w:ascii="Times New Roman" w:eastAsia="Calibri" w:hAnsi="Times New Roman" w:cs="Times New Roman"/>
          <w:kern w:val="2"/>
          <w:sz w:val="24"/>
          <w:szCs w:val="24"/>
          <w:lang w:val="en-US"/>
          <w14:ligatures w14:val="standardContextual"/>
        </w:rPr>
        <w:t xml:space="preserve"> COFECHA (</w:t>
      </w:r>
      <w:r w:rsidRPr="00334EC6">
        <w:rPr>
          <w:rFonts w:ascii="Times New Roman" w:eastAsia="Calibri" w:hAnsi="Times New Roman" w:cs="Times New Roman"/>
          <w:color w:val="000000" w:themeColor="text1"/>
          <w:kern w:val="2"/>
          <w:sz w:val="24"/>
          <w:szCs w:val="24"/>
          <w:lang w:val="en-US"/>
          <w14:ligatures w14:val="standardContextual"/>
        </w:rPr>
        <w:t>Grissino-Mayer 2001</w:t>
      </w:r>
      <w:r w:rsidRPr="00334EC6">
        <w:rPr>
          <w:rFonts w:ascii="Times New Roman" w:eastAsia="Calibri" w:hAnsi="Times New Roman" w:cs="Times New Roman"/>
          <w:kern w:val="2"/>
          <w:sz w:val="24"/>
          <w:szCs w:val="24"/>
          <w:lang w:val="en-US"/>
          <w14:ligatures w14:val="standardContextual"/>
        </w:rPr>
        <w:t>).</w:t>
      </w:r>
      <w:r w:rsidR="00087CB1" w:rsidRPr="00334EC6">
        <w:rPr>
          <w:rFonts w:ascii="Times New Roman" w:eastAsia="Calibri" w:hAnsi="Times New Roman" w:cs="Times New Roman"/>
          <w:kern w:val="2"/>
          <w:sz w:val="24"/>
          <w:szCs w:val="24"/>
          <w:lang w:val="en-US"/>
          <w14:ligatures w14:val="standardContextual"/>
        </w:rPr>
        <w:t xml:space="preserve"> </w:t>
      </w:r>
      <w:r w:rsidR="00A05F4B" w:rsidRPr="00334EC6">
        <w:rPr>
          <w:rFonts w:ascii="Times New Roman" w:eastAsia="Calibri" w:hAnsi="Times New Roman" w:cs="Times New Roman"/>
          <w:kern w:val="2"/>
          <w:sz w:val="24"/>
          <w:szCs w:val="24"/>
          <w:lang w:val="en-US"/>
          <w14:ligatures w14:val="standardContextual"/>
        </w:rPr>
        <w:t>In the ARSTAN program (</w:t>
      </w:r>
      <w:r w:rsidR="00A05F4B" w:rsidRPr="00334EC6">
        <w:rPr>
          <w:rFonts w:ascii="Times New Roman" w:eastAsia="Calibri" w:hAnsi="Times New Roman" w:cs="Times New Roman"/>
          <w:bCs/>
          <w:kern w:val="2"/>
          <w:sz w:val="24"/>
          <w:szCs w:val="24"/>
          <w:lang w:val="en-US"/>
          <w14:ligatures w14:val="standardContextual"/>
        </w:rPr>
        <w:t>Cook E.R., Holmes R.1996)</w:t>
      </w:r>
      <w:r w:rsidR="00A05F4B" w:rsidRPr="00334EC6">
        <w:rPr>
          <w:rFonts w:ascii="Times New Roman" w:eastAsia="Calibri" w:hAnsi="Times New Roman" w:cs="Times New Roman"/>
          <w:kern w:val="2"/>
          <w:sz w:val="24"/>
          <w:szCs w:val="24"/>
          <w:lang w:val="en-US"/>
          <w14:ligatures w14:val="standardContextual"/>
        </w:rPr>
        <w:t xml:space="preserve">, standardization (indexing) of the original time series was performed using a negative exponential or linear function to compensate for age-related changes in ring width. Next, a procedure was carried out to remove the autocorrelation component in order to reduce the influence of non-climatic factors and preserve the high-frequency climate response </w:t>
      </w:r>
      <w:r w:rsidR="00CF50BA" w:rsidRPr="00334EC6">
        <w:rPr>
          <w:rFonts w:ascii="Times New Roman" w:eastAsia="Calibri" w:hAnsi="Times New Roman" w:cs="Times New Roman"/>
          <w:kern w:val="2"/>
          <w:sz w:val="24"/>
          <w:szCs w:val="24"/>
          <w:lang w:val="en-US"/>
          <w14:ligatures w14:val="standardContextual"/>
        </w:rPr>
        <w:t>(</w:t>
      </w:r>
      <w:r w:rsidR="00A05F4B" w:rsidRPr="00334EC6">
        <w:rPr>
          <w:rFonts w:ascii="Times New Roman" w:eastAsia="Calibri" w:hAnsi="Times New Roman" w:cs="Times New Roman"/>
          <w:kern w:val="2"/>
          <w:sz w:val="24"/>
          <w:szCs w:val="24"/>
          <w:lang w:val="en-US"/>
          <w14:ligatures w14:val="standardContextual"/>
        </w:rPr>
        <w:t>Cook E.R., Peters K.,1981). To assess the quality of the obtained chronologies, the following statistical parameters were calculated: sensitivity coefficient (</w:t>
      </w:r>
      <w:r w:rsidR="00AD25F7" w:rsidRPr="00334EC6">
        <w:rPr>
          <w:rFonts w:ascii="Times New Roman" w:eastAsia="Calibri" w:hAnsi="Times New Roman" w:cs="Times New Roman"/>
          <w:kern w:val="2"/>
          <w:sz w:val="24"/>
          <w:szCs w:val="24"/>
          <w:lang w:val="en-US"/>
          <w14:ligatures w14:val="standardContextual"/>
        </w:rPr>
        <w:t>ms</w:t>
      </w:r>
      <w:r w:rsidR="00AD25F7" w:rsidRPr="00334EC6">
        <w:rPr>
          <w:rFonts w:ascii="Times New Roman" w:eastAsia="Calibri" w:hAnsi="Times New Roman" w:cs="Times New Roman"/>
          <w:kern w:val="2"/>
          <w:sz w:val="24"/>
          <w:szCs w:val="24"/>
          <w:vertAlign w:val="subscript"/>
          <w:lang w:val="en-US"/>
          <w14:ligatures w14:val="standardContextual"/>
        </w:rPr>
        <w:t>x</w:t>
      </w:r>
      <w:r w:rsidR="00A05F4B" w:rsidRPr="00334EC6">
        <w:rPr>
          <w:rFonts w:ascii="Times New Roman" w:eastAsia="Calibri" w:hAnsi="Times New Roman" w:cs="Times New Roman"/>
          <w:kern w:val="2"/>
          <w:sz w:val="24"/>
          <w:szCs w:val="24"/>
          <w:lang w:val="en-US"/>
          <w14:ligatures w14:val="standardContextual"/>
        </w:rPr>
        <w:t>), inter-series correlation coefficient (Rbar) and expressed population signal (EPS)</w:t>
      </w:r>
      <w:r w:rsidR="00D75257" w:rsidRPr="00334EC6">
        <w:rPr>
          <w:rFonts w:ascii="Times New Roman" w:eastAsia="Calibri" w:hAnsi="Times New Roman" w:cs="Times New Roman"/>
          <w:kern w:val="2"/>
          <w:sz w:val="24"/>
          <w:szCs w:val="24"/>
          <w:lang w:val="en-US"/>
          <w14:ligatures w14:val="standardContextual"/>
        </w:rPr>
        <w:t xml:space="preserve"> (Table</w:t>
      </w:r>
      <w:r w:rsidR="00A92DF6" w:rsidRPr="00334EC6">
        <w:rPr>
          <w:rFonts w:ascii="Times New Roman" w:eastAsia="Calibri" w:hAnsi="Times New Roman" w:cs="Times New Roman"/>
          <w:kern w:val="2"/>
          <w:sz w:val="24"/>
          <w:szCs w:val="24"/>
          <w:lang w:val="en-US"/>
          <w14:ligatures w14:val="standardContextual"/>
        </w:rPr>
        <w:t xml:space="preserve"> 2</w:t>
      </w:r>
      <w:r w:rsidR="00D75257" w:rsidRPr="00334EC6">
        <w:rPr>
          <w:rFonts w:ascii="Times New Roman" w:eastAsia="Calibri" w:hAnsi="Times New Roman" w:cs="Times New Roman"/>
          <w:kern w:val="2"/>
          <w:sz w:val="24"/>
          <w:szCs w:val="24"/>
          <w:lang w:val="en-US"/>
          <w14:ligatures w14:val="standardContextual"/>
        </w:rPr>
        <w:t>)</w:t>
      </w:r>
      <w:r w:rsidR="00AD25F7" w:rsidRPr="00334EC6">
        <w:rPr>
          <w:rFonts w:ascii="Times New Roman" w:eastAsia="Calibri" w:hAnsi="Times New Roman" w:cs="Times New Roman"/>
          <w:kern w:val="2"/>
          <w:sz w:val="24"/>
          <w:szCs w:val="24"/>
          <w:lang w:val="en-US"/>
          <w14:ligatures w14:val="standardContextual"/>
        </w:rPr>
        <w:t xml:space="preserve"> </w:t>
      </w:r>
      <w:r w:rsidR="00A05F4B" w:rsidRPr="00334EC6">
        <w:rPr>
          <w:rFonts w:ascii="Times New Roman" w:eastAsia="Calibri" w:hAnsi="Times New Roman" w:cs="Times New Roman"/>
          <w:kern w:val="2"/>
          <w:sz w:val="24"/>
          <w:szCs w:val="24"/>
          <w:lang w:val="en-US"/>
          <w14:ligatures w14:val="standardContextual"/>
        </w:rPr>
        <w:t>(</w:t>
      </w:r>
      <w:r w:rsidR="00AD25F7" w:rsidRPr="00334EC6">
        <w:rPr>
          <w:rFonts w:ascii="Times New Roman" w:eastAsia="Calibri" w:hAnsi="Times New Roman" w:cs="Times New Roman"/>
          <w:bCs/>
          <w:kern w:val="2"/>
          <w:sz w:val="24"/>
          <w:szCs w:val="24"/>
          <w:lang w:val="en-US"/>
          <w14:ligatures w14:val="standardContextual"/>
        </w:rPr>
        <w:t>Wigley T.M.L., Briffa K.R., Jones P.D. 1984</w:t>
      </w:r>
      <w:r w:rsidR="00A05F4B" w:rsidRPr="00334EC6">
        <w:rPr>
          <w:rFonts w:ascii="Times New Roman" w:eastAsia="Calibri" w:hAnsi="Times New Roman" w:cs="Times New Roman"/>
          <w:kern w:val="2"/>
          <w:sz w:val="24"/>
          <w:szCs w:val="24"/>
          <w:lang w:val="en-US"/>
          <w14:ligatures w14:val="standardContextual"/>
        </w:rPr>
        <w:t>).</w:t>
      </w:r>
    </w:p>
    <w:p w14:paraId="2E441A7C" w14:textId="77777777" w:rsidR="00AA0660" w:rsidRPr="00334EC6" w:rsidRDefault="00AA0660" w:rsidP="00AA0660">
      <w:pPr>
        <w:spacing w:after="0" w:line="480" w:lineRule="auto"/>
        <w:ind w:firstLine="709"/>
        <w:contextualSpacing/>
        <w:jc w:val="both"/>
        <w:rPr>
          <w:rFonts w:ascii="Times New Roman" w:eastAsia="Calibri" w:hAnsi="Times New Roman" w:cs="Times New Roman"/>
          <w:kern w:val="2"/>
          <w:sz w:val="24"/>
          <w:szCs w:val="24"/>
          <w:lang w:val="en-US"/>
          <w14:ligatures w14:val="standardContextual"/>
        </w:rPr>
      </w:pPr>
    </w:p>
    <w:p w14:paraId="1F7450D5" w14:textId="78A586B5" w:rsidR="00A92DF6" w:rsidRPr="00334EC6" w:rsidRDefault="00A92DF6" w:rsidP="00A92DF6">
      <w:pPr>
        <w:spacing w:after="0" w:line="480" w:lineRule="auto"/>
        <w:contextualSpacing/>
        <w:jc w:val="both"/>
        <w:rPr>
          <w:rFonts w:ascii="Times New Roman" w:eastAsia="Calibri" w:hAnsi="Times New Roman" w:cs="Times New Roman"/>
          <w:kern w:val="2"/>
          <w:sz w:val="24"/>
          <w:szCs w:val="24"/>
          <w:lang w:val="en-US"/>
          <w14:ligatures w14:val="standardContextual"/>
        </w:rPr>
      </w:pPr>
      <w:commentRangeStart w:id="409"/>
      <w:r w:rsidRPr="00334EC6">
        <w:rPr>
          <w:rFonts w:ascii="Times New Roman" w:eastAsia="Calibri" w:hAnsi="Times New Roman" w:cs="Times New Roman"/>
          <w:b/>
          <w:bCs/>
          <w:kern w:val="2"/>
          <w:sz w:val="24"/>
          <w:szCs w:val="24"/>
          <w:lang w:val="en-US"/>
          <w14:ligatures w14:val="standardContextual"/>
        </w:rPr>
        <w:t>Table 2</w:t>
      </w:r>
      <w:r w:rsidRPr="00334EC6">
        <w:rPr>
          <w:rFonts w:ascii="Times New Roman" w:eastAsia="Calibri" w:hAnsi="Times New Roman" w:cs="Times New Roman"/>
          <w:kern w:val="2"/>
          <w:sz w:val="24"/>
          <w:szCs w:val="24"/>
          <w:lang w:val="en-US"/>
          <w14:ligatures w14:val="standardContextual"/>
        </w:rPr>
        <w:t xml:space="preserve"> </w:t>
      </w:r>
      <w:commentRangeEnd w:id="409"/>
      <w:r w:rsidR="00267A12">
        <w:rPr>
          <w:rStyle w:val="a4"/>
        </w:rPr>
        <w:commentReference w:id="409"/>
      </w:r>
      <w:r w:rsidRPr="00334EC6">
        <w:rPr>
          <w:rFonts w:ascii="Times New Roman" w:eastAsia="Calibri" w:hAnsi="Times New Roman" w:cs="Times New Roman"/>
          <w:kern w:val="2"/>
          <w:sz w:val="24"/>
          <w:szCs w:val="24"/>
          <w:lang w:val="en-US"/>
          <w14:ligatures w14:val="standardContextual"/>
        </w:rPr>
        <w:t xml:space="preserve">- </w:t>
      </w:r>
      <w:r w:rsidR="00ED4DB7" w:rsidRPr="00334EC6">
        <w:rPr>
          <w:rFonts w:ascii="Times New Roman" w:eastAsia="Calibri" w:hAnsi="Times New Roman" w:cs="Times New Roman"/>
          <w:kern w:val="2"/>
          <w:sz w:val="24"/>
          <w:szCs w:val="24"/>
          <w:lang w:val="en-US"/>
          <w14:ligatures w14:val="standardContextual"/>
        </w:rPr>
        <w:t>Chronology</w:t>
      </w:r>
      <w:r w:rsidRPr="00334EC6">
        <w:rPr>
          <w:rFonts w:ascii="Times New Roman" w:eastAsia="Calibri" w:hAnsi="Times New Roman" w:cs="Times New Roman"/>
          <w:kern w:val="2"/>
          <w:sz w:val="24"/>
          <w:szCs w:val="24"/>
          <w:lang w:val="en-US"/>
          <w14:ligatures w14:val="standardContextual"/>
        </w:rPr>
        <w:t xml:space="preserve"> characteristics for the period 1966–2021</w:t>
      </w:r>
    </w:p>
    <w:tbl>
      <w:tblPr>
        <w:tblStyle w:val="a3"/>
        <w:tblW w:w="8844" w:type="dxa"/>
        <w:jc w:val="center"/>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1263"/>
        <w:gridCol w:w="1263"/>
        <w:gridCol w:w="1264"/>
        <w:gridCol w:w="1263"/>
        <w:gridCol w:w="1264"/>
        <w:gridCol w:w="1263"/>
        <w:gridCol w:w="1264"/>
      </w:tblGrid>
      <w:tr w:rsidR="00A92DF6" w:rsidRPr="0010148B" w14:paraId="17CF5450" w14:textId="77777777" w:rsidTr="00411DAF">
        <w:trPr>
          <w:trHeight w:val="283"/>
          <w:jc w:val="center"/>
        </w:trPr>
        <w:tc>
          <w:tcPr>
            <w:tcW w:w="1263" w:type="dxa"/>
            <w:vAlign w:val="center"/>
          </w:tcPr>
          <w:p w14:paraId="7CE4E9EA" w14:textId="77777777" w:rsidR="00A92DF6" w:rsidRPr="0010148B" w:rsidRDefault="00A92DF6" w:rsidP="00DA54C3">
            <w:pPr>
              <w:jc w:val="center"/>
              <w:rPr>
                <w:rFonts w:ascii="Times New Roman" w:eastAsia="Calibri" w:hAnsi="Times New Roman" w:cs="Times New Roman"/>
                <w:sz w:val="24"/>
                <w:szCs w:val="24"/>
                <w:lang w:val="en-US"/>
              </w:rPr>
            </w:pPr>
          </w:p>
        </w:tc>
        <w:tc>
          <w:tcPr>
            <w:tcW w:w="1263" w:type="dxa"/>
            <w:vAlign w:val="center"/>
          </w:tcPr>
          <w:p w14:paraId="74EEBAC7" w14:textId="77777777" w:rsidR="00A92DF6" w:rsidRPr="0010148B" w:rsidRDefault="00A92DF6" w:rsidP="00DA54C3">
            <w:pPr>
              <w:jc w:val="center"/>
              <w:rPr>
                <w:rFonts w:ascii="Times New Roman" w:eastAsia="Calibri" w:hAnsi="Times New Roman" w:cs="Times New Roman"/>
                <w:b/>
                <w:bCs/>
                <w:sz w:val="24"/>
                <w:szCs w:val="24"/>
                <w:lang w:val="en-US"/>
              </w:rPr>
            </w:pPr>
            <w:r w:rsidRPr="0010148B">
              <w:rPr>
                <w:rFonts w:ascii="Times New Roman" w:eastAsia="Calibri" w:hAnsi="Times New Roman" w:cs="Times New Roman"/>
                <w:b/>
                <w:bCs/>
                <w:sz w:val="24"/>
                <w:szCs w:val="24"/>
                <w:lang w:val="en-US"/>
              </w:rPr>
              <w:t>FIN</w:t>
            </w:r>
          </w:p>
        </w:tc>
        <w:tc>
          <w:tcPr>
            <w:tcW w:w="1264" w:type="dxa"/>
            <w:vAlign w:val="center"/>
          </w:tcPr>
          <w:p w14:paraId="05805F67" w14:textId="77777777" w:rsidR="00A92DF6" w:rsidRPr="0010148B" w:rsidRDefault="00A92DF6" w:rsidP="00DA54C3">
            <w:pPr>
              <w:jc w:val="center"/>
              <w:rPr>
                <w:rFonts w:ascii="Times New Roman" w:eastAsia="Calibri" w:hAnsi="Times New Roman" w:cs="Times New Roman"/>
                <w:b/>
                <w:bCs/>
                <w:sz w:val="24"/>
                <w:szCs w:val="24"/>
                <w:lang w:val="en-US"/>
              </w:rPr>
            </w:pPr>
            <w:r w:rsidRPr="0010148B">
              <w:rPr>
                <w:rFonts w:ascii="Times New Roman" w:eastAsia="Calibri" w:hAnsi="Times New Roman" w:cs="Times New Roman"/>
                <w:b/>
                <w:bCs/>
                <w:sz w:val="24"/>
                <w:szCs w:val="24"/>
                <w:lang w:val="en-US"/>
              </w:rPr>
              <w:t>APA</w:t>
            </w:r>
          </w:p>
        </w:tc>
        <w:tc>
          <w:tcPr>
            <w:tcW w:w="1263" w:type="dxa"/>
            <w:vAlign w:val="center"/>
          </w:tcPr>
          <w:p w14:paraId="28D8B6AE" w14:textId="77777777" w:rsidR="00A92DF6" w:rsidRPr="0010148B" w:rsidRDefault="00A92DF6" w:rsidP="00DA54C3">
            <w:pPr>
              <w:jc w:val="center"/>
              <w:rPr>
                <w:rFonts w:ascii="Times New Roman" w:eastAsia="Calibri" w:hAnsi="Times New Roman" w:cs="Times New Roman"/>
                <w:b/>
                <w:bCs/>
                <w:sz w:val="24"/>
                <w:szCs w:val="24"/>
                <w:lang w:val="en-US"/>
              </w:rPr>
            </w:pPr>
            <w:r w:rsidRPr="0010148B">
              <w:rPr>
                <w:rFonts w:ascii="Times New Roman" w:eastAsia="Calibri" w:hAnsi="Times New Roman" w:cs="Times New Roman"/>
                <w:b/>
                <w:bCs/>
                <w:sz w:val="24"/>
                <w:szCs w:val="24"/>
                <w:lang w:val="en-US"/>
              </w:rPr>
              <w:t>PUR</w:t>
            </w:r>
          </w:p>
        </w:tc>
        <w:tc>
          <w:tcPr>
            <w:tcW w:w="1264" w:type="dxa"/>
            <w:vAlign w:val="center"/>
          </w:tcPr>
          <w:p w14:paraId="1CE4F6E6" w14:textId="77777777" w:rsidR="00A92DF6" w:rsidRPr="0010148B" w:rsidRDefault="00A92DF6" w:rsidP="00DA54C3">
            <w:pPr>
              <w:jc w:val="center"/>
              <w:rPr>
                <w:rFonts w:ascii="Times New Roman" w:eastAsia="Calibri" w:hAnsi="Times New Roman" w:cs="Times New Roman"/>
                <w:b/>
                <w:bCs/>
                <w:sz w:val="24"/>
                <w:szCs w:val="24"/>
                <w:lang w:val="en-US"/>
              </w:rPr>
            </w:pPr>
            <w:r w:rsidRPr="0010148B">
              <w:rPr>
                <w:rFonts w:ascii="Times New Roman" w:eastAsia="Calibri" w:hAnsi="Times New Roman" w:cs="Times New Roman"/>
                <w:b/>
                <w:bCs/>
                <w:sz w:val="24"/>
                <w:szCs w:val="24"/>
                <w:lang w:val="en-US"/>
              </w:rPr>
              <w:t>KHA</w:t>
            </w:r>
          </w:p>
        </w:tc>
        <w:tc>
          <w:tcPr>
            <w:tcW w:w="1263" w:type="dxa"/>
            <w:vAlign w:val="center"/>
          </w:tcPr>
          <w:p w14:paraId="16E08630" w14:textId="77777777" w:rsidR="00A92DF6" w:rsidRPr="0010148B" w:rsidRDefault="00A92DF6" w:rsidP="00DA54C3">
            <w:pPr>
              <w:jc w:val="center"/>
              <w:rPr>
                <w:rFonts w:ascii="Times New Roman" w:eastAsia="Calibri" w:hAnsi="Times New Roman" w:cs="Times New Roman"/>
                <w:b/>
                <w:bCs/>
                <w:sz w:val="24"/>
                <w:szCs w:val="24"/>
              </w:rPr>
            </w:pPr>
            <w:r w:rsidRPr="0010148B">
              <w:rPr>
                <w:rFonts w:ascii="Times New Roman" w:eastAsia="Calibri" w:hAnsi="Times New Roman" w:cs="Times New Roman"/>
                <w:b/>
                <w:bCs/>
                <w:sz w:val="24"/>
                <w:szCs w:val="24"/>
                <w:lang w:val="en-US"/>
              </w:rPr>
              <w:t>CHO</w:t>
            </w:r>
          </w:p>
        </w:tc>
        <w:tc>
          <w:tcPr>
            <w:tcW w:w="1264" w:type="dxa"/>
            <w:vAlign w:val="center"/>
          </w:tcPr>
          <w:p w14:paraId="3E888E7E" w14:textId="77777777" w:rsidR="00A92DF6" w:rsidRPr="0010148B" w:rsidRDefault="00A92DF6" w:rsidP="00DA54C3">
            <w:pPr>
              <w:jc w:val="center"/>
              <w:rPr>
                <w:rFonts w:ascii="Times New Roman" w:eastAsia="Calibri" w:hAnsi="Times New Roman" w:cs="Times New Roman"/>
                <w:b/>
                <w:bCs/>
                <w:sz w:val="24"/>
                <w:szCs w:val="24"/>
              </w:rPr>
            </w:pPr>
            <w:r w:rsidRPr="0010148B">
              <w:rPr>
                <w:rFonts w:ascii="Times New Roman" w:eastAsia="Calibri" w:hAnsi="Times New Roman" w:cs="Times New Roman"/>
                <w:b/>
                <w:bCs/>
                <w:sz w:val="24"/>
                <w:szCs w:val="24"/>
                <w:lang w:val="en-US"/>
              </w:rPr>
              <w:t>BIL</w:t>
            </w:r>
          </w:p>
        </w:tc>
      </w:tr>
      <w:tr w:rsidR="00A92DF6" w:rsidRPr="0010148B" w14:paraId="4EB7843F" w14:textId="77777777" w:rsidTr="00411DAF">
        <w:trPr>
          <w:trHeight w:val="283"/>
          <w:jc w:val="center"/>
        </w:trPr>
        <w:tc>
          <w:tcPr>
            <w:tcW w:w="1263" w:type="dxa"/>
            <w:vAlign w:val="center"/>
          </w:tcPr>
          <w:p w14:paraId="349FB70B" w14:textId="77777777" w:rsidR="00A92DF6" w:rsidRPr="0010148B" w:rsidRDefault="00A92DF6" w:rsidP="00DA54C3">
            <w:pPr>
              <w:jc w:val="cente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rPr>
              <w:t>ms</w:t>
            </w:r>
            <w:r w:rsidRPr="0010148B">
              <w:rPr>
                <w:rFonts w:ascii="Times New Roman" w:eastAsia="Calibri" w:hAnsi="Times New Roman" w:cs="Times New Roman"/>
                <w:sz w:val="24"/>
                <w:szCs w:val="24"/>
                <w:vertAlign w:val="subscript"/>
              </w:rPr>
              <w:t>x</w:t>
            </w:r>
          </w:p>
        </w:tc>
        <w:tc>
          <w:tcPr>
            <w:tcW w:w="1263" w:type="dxa"/>
            <w:vAlign w:val="center"/>
          </w:tcPr>
          <w:p w14:paraId="6E3DE04F" w14:textId="77777777" w:rsidR="00A92DF6" w:rsidRPr="0010148B" w:rsidRDefault="00A92DF6" w:rsidP="00DA54C3">
            <w:pPr>
              <w:jc w:val="cente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0.25</w:t>
            </w:r>
          </w:p>
        </w:tc>
        <w:tc>
          <w:tcPr>
            <w:tcW w:w="1264" w:type="dxa"/>
            <w:vAlign w:val="center"/>
          </w:tcPr>
          <w:p w14:paraId="56D32332" w14:textId="77777777" w:rsidR="00A92DF6" w:rsidRPr="0010148B" w:rsidRDefault="00A92DF6" w:rsidP="00DA54C3">
            <w:pPr>
              <w:jc w:val="cente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0.25</w:t>
            </w:r>
          </w:p>
        </w:tc>
        <w:tc>
          <w:tcPr>
            <w:tcW w:w="1263" w:type="dxa"/>
            <w:vAlign w:val="center"/>
          </w:tcPr>
          <w:p w14:paraId="7CFA0F99" w14:textId="77777777" w:rsidR="00A92DF6" w:rsidRPr="0010148B" w:rsidRDefault="00A92DF6" w:rsidP="00DA54C3">
            <w:pPr>
              <w:jc w:val="cente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0.40</w:t>
            </w:r>
          </w:p>
        </w:tc>
        <w:tc>
          <w:tcPr>
            <w:tcW w:w="1264" w:type="dxa"/>
            <w:vAlign w:val="center"/>
          </w:tcPr>
          <w:p w14:paraId="20356A01" w14:textId="77777777" w:rsidR="00A92DF6" w:rsidRPr="0010148B" w:rsidRDefault="00A92DF6" w:rsidP="00DA54C3">
            <w:pPr>
              <w:jc w:val="center"/>
              <w:rPr>
                <w:rFonts w:ascii="Times New Roman" w:eastAsia="Calibri" w:hAnsi="Times New Roman" w:cs="Times New Roman"/>
                <w:sz w:val="24"/>
                <w:szCs w:val="24"/>
              </w:rPr>
            </w:pPr>
            <w:r w:rsidRPr="0010148B">
              <w:rPr>
                <w:rFonts w:ascii="Times New Roman" w:eastAsia="Calibri" w:hAnsi="Times New Roman" w:cs="Times New Roman"/>
                <w:sz w:val="24"/>
                <w:szCs w:val="24"/>
              </w:rPr>
              <w:t>0.55</w:t>
            </w:r>
          </w:p>
        </w:tc>
        <w:tc>
          <w:tcPr>
            <w:tcW w:w="1263" w:type="dxa"/>
            <w:vAlign w:val="center"/>
          </w:tcPr>
          <w:p w14:paraId="3C3060EF" w14:textId="77777777" w:rsidR="00A92DF6" w:rsidRPr="0010148B" w:rsidRDefault="00A92DF6" w:rsidP="00DA54C3">
            <w:pPr>
              <w:jc w:val="center"/>
              <w:rPr>
                <w:rFonts w:ascii="Times New Roman" w:eastAsia="Calibri" w:hAnsi="Times New Roman" w:cs="Times New Roman"/>
                <w:sz w:val="24"/>
                <w:szCs w:val="24"/>
              </w:rPr>
            </w:pPr>
            <w:r w:rsidRPr="0010148B">
              <w:rPr>
                <w:rFonts w:ascii="Times New Roman" w:eastAsia="Calibri" w:hAnsi="Times New Roman" w:cs="Times New Roman"/>
                <w:sz w:val="24"/>
                <w:szCs w:val="24"/>
              </w:rPr>
              <w:t>0.44</w:t>
            </w:r>
          </w:p>
        </w:tc>
        <w:tc>
          <w:tcPr>
            <w:tcW w:w="1264" w:type="dxa"/>
            <w:vAlign w:val="center"/>
          </w:tcPr>
          <w:p w14:paraId="27038FFC" w14:textId="77777777" w:rsidR="00A92DF6" w:rsidRPr="0010148B" w:rsidRDefault="00A92DF6" w:rsidP="00DA54C3">
            <w:pPr>
              <w:jc w:val="cente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0.44</w:t>
            </w:r>
          </w:p>
        </w:tc>
      </w:tr>
      <w:tr w:rsidR="00A92DF6" w:rsidRPr="0010148B" w14:paraId="5E57F258" w14:textId="77777777" w:rsidTr="00411DAF">
        <w:trPr>
          <w:trHeight w:val="283"/>
          <w:jc w:val="center"/>
        </w:trPr>
        <w:tc>
          <w:tcPr>
            <w:tcW w:w="1263" w:type="dxa"/>
            <w:vAlign w:val="center"/>
          </w:tcPr>
          <w:p w14:paraId="71594C96" w14:textId="77777777" w:rsidR="00A92DF6" w:rsidRPr="0010148B" w:rsidRDefault="00A92DF6" w:rsidP="00DA54C3">
            <w:pPr>
              <w:jc w:val="cente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EPS</w:t>
            </w:r>
          </w:p>
        </w:tc>
        <w:tc>
          <w:tcPr>
            <w:tcW w:w="1263" w:type="dxa"/>
            <w:vAlign w:val="center"/>
          </w:tcPr>
          <w:p w14:paraId="09DBFF52" w14:textId="77777777" w:rsidR="00A92DF6" w:rsidRPr="0010148B" w:rsidRDefault="00A92DF6" w:rsidP="00DA54C3">
            <w:pPr>
              <w:jc w:val="cente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rPr>
              <w:t>0.</w:t>
            </w:r>
            <w:r w:rsidRPr="0010148B">
              <w:rPr>
                <w:rFonts w:ascii="Times New Roman" w:eastAsia="Calibri" w:hAnsi="Times New Roman" w:cs="Times New Roman"/>
                <w:sz w:val="24"/>
                <w:szCs w:val="24"/>
                <w:lang w:val="en-US"/>
              </w:rPr>
              <w:t>65</w:t>
            </w:r>
          </w:p>
        </w:tc>
        <w:tc>
          <w:tcPr>
            <w:tcW w:w="1264" w:type="dxa"/>
            <w:vAlign w:val="center"/>
          </w:tcPr>
          <w:p w14:paraId="57DEA4C2" w14:textId="77777777" w:rsidR="00A92DF6" w:rsidRPr="0010148B" w:rsidRDefault="00A92DF6" w:rsidP="00DA54C3">
            <w:pPr>
              <w:jc w:val="cente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rPr>
              <w:t>0.</w:t>
            </w:r>
            <w:r w:rsidRPr="0010148B">
              <w:rPr>
                <w:rFonts w:ascii="Times New Roman" w:eastAsia="Calibri" w:hAnsi="Times New Roman" w:cs="Times New Roman"/>
                <w:sz w:val="24"/>
                <w:szCs w:val="24"/>
                <w:lang w:val="en-US"/>
              </w:rPr>
              <w:t>89</w:t>
            </w:r>
          </w:p>
        </w:tc>
        <w:tc>
          <w:tcPr>
            <w:tcW w:w="1263" w:type="dxa"/>
            <w:vAlign w:val="center"/>
          </w:tcPr>
          <w:p w14:paraId="13639A9E" w14:textId="77777777" w:rsidR="00A92DF6" w:rsidRPr="0010148B" w:rsidRDefault="00A92DF6" w:rsidP="00DA54C3">
            <w:pPr>
              <w:jc w:val="center"/>
              <w:rPr>
                <w:rFonts w:ascii="Times New Roman" w:eastAsia="Calibri" w:hAnsi="Times New Roman" w:cs="Times New Roman"/>
                <w:sz w:val="24"/>
                <w:szCs w:val="24"/>
              </w:rPr>
            </w:pPr>
            <w:r w:rsidRPr="0010148B">
              <w:rPr>
                <w:rFonts w:ascii="Times New Roman" w:eastAsia="Calibri" w:hAnsi="Times New Roman" w:cs="Times New Roman"/>
                <w:sz w:val="24"/>
                <w:szCs w:val="24"/>
              </w:rPr>
              <w:t>0.96</w:t>
            </w:r>
          </w:p>
        </w:tc>
        <w:tc>
          <w:tcPr>
            <w:tcW w:w="1264" w:type="dxa"/>
            <w:vAlign w:val="center"/>
          </w:tcPr>
          <w:p w14:paraId="6F2F67B4" w14:textId="77777777" w:rsidR="00A92DF6" w:rsidRPr="0010148B" w:rsidRDefault="00A92DF6" w:rsidP="00DA54C3">
            <w:pPr>
              <w:jc w:val="center"/>
              <w:rPr>
                <w:rFonts w:ascii="Times New Roman" w:eastAsia="Calibri" w:hAnsi="Times New Roman" w:cs="Times New Roman"/>
                <w:sz w:val="24"/>
                <w:szCs w:val="24"/>
              </w:rPr>
            </w:pPr>
            <w:r w:rsidRPr="0010148B">
              <w:rPr>
                <w:rFonts w:ascii="Times New Roman" w:eastAsia="Calibri" w:hAnsi="Times New Roman" w:cs="Times New Roman"/>
                <w:sz w:val="24"/>
                <w:szCs w:val="24"/>
              </w:rPr>
              <w:t>0.96</w:t>
            </w:r>
          </w:p>
        </w:tc>
        <w:tc>
          <w:tcPr>
            <w:tcW w:w="1263" w:type="dxa"/>
            <w:vAlign w:val="center"/>
          </w:tcPr>
          <w:p w14:paraId="08AA4919" w14:textId="77777777" w:rsidR="00A92DF6" w:rsidRPr="0010148B" w:rsidRDefault="00A92DF6" w:rsidP="00DA54C3">
            <w:pPr>
              <w:jc w:val="center"/>
              <w:rPr>
                <w:rFonts w:ascii="Times New Roman" w:eastAsia="Calibri" w:hAnsi="Times New Roman" w:cs="Times New Roman"/>
                <w:sz w:val="24"/>
                <w:szCs w:val="24"/>
              </w:rPr>
            </w:pPr>
            <w:r w:rsidRPr="0010148B">
              <w:rPr>
                <w:rFonts w:ascii="Times New Roman" w:eastAsia="Calibri" w:hAnsi="Times New Roman" w:cs="Times New Roman"/>
                <w:sz w:val="24"/>
                <w:szCs w:val="24"/>
              </w:rPr>
              <w:t>0.97</w:t>
            </w:r>
          </w:p>
        </w:tc>
        <w:tc>
          <w:tcPr>
            <w:tcW w:w="1264" w:type="dxa"/>
            <w:vAlign w:val="center"/>
          </w:tcPr>
          <w:p w14:paraId="07C2FC5B" w14:textId="77777777" w:rsidR="00A92DF6" w:rsidRPr="0010148B" w:rsidRDefault="00A92DF6" w:rsidP="00DA54C3">
            <w:pPr>
              <w:jc w:val="cente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0.96</w:t>
            </w:r>
          </w:p>
        </w:tc>
      </w:tr>
      <w:tr w:rsidR="00A92DF6" w:rsidRPr="0010148B" w14:paraId="57A63BED" w14:textId="77777777" w:rsidTr="00411DAF">
        <w:trPr>
          <w:trHeight w:val="283"/>
          <w:jc w:val="center"/>
        </w:trPr>
        <w:tc>
          <w:tcPr>
            <w:tcW w:w="1263" w:type="dxa"/>
            <w:vAlign w:val="center"/>
          </w:tcPr>
          <w:p w14:paraId="6EF8F827" w14:textId="77777777" w:rsidR="00A92DF6" w:rsidRPr="0010148B" w:rsidRDefault="00A92DF6" w:rsidP="00DA54C3">
            <w:pPr>
              <w:jc w:val="cente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Rbar</w:t>
            </w:r>
          </w:p>
        </w:tc>
        <w:tc>
          <w:tcPr>
            <w:tcW w:w="1263" w:type="dxa"/>
            <w:vAlign w:val="center"/>
          </w:tcPr>
          <w:p w14:paraId="6054D65E" w14:textId="77777777" w:rsidR="00A92DF6" w:rsidRPr="0010148B" w:rsidRDefault="00A92DF6" w:rsidP="00DA54C3">
            <w:pPr>
              <w:jc w:val="cente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rPr>
              <w:t>0.</w:t>
            </w:r>
            <w:r w:rsidRPr="0010148B">
              <w:rPr>
                <w:rFonts w:ascii="Times New Roman" w:eastAsia="Calibri" w:hAnsi="Times New Roman" w:cs="Times New Roman"/>
                <w:sz w:val="24"/>
                <w:szCs w:val="24"/>
                <w:lang w:val="en-US"/>
              </w:rPr>
              <w:t>48</w:t>
            </w:r>
          </w:p>
        </w:tc>
        <w:tc>
          <w:tcPr>
            <w:tcW w:w="1264" w:type="dxa"/>
            <w:vAlign w:val="center"/>
          </w:tcPr>
          <w:p w14:paraId="31B0CB10" w14:textId="77777777" w:rsidR="00A92DF6" w:rsidRPr="0010148B" w:rsidRDefault="00A92DF6" w:rsidP="00DA54C3">
            <w:pPr>
              <w:jc w:val="center"/>
              <w:rPr>
                <w:rFonts w:ascii="Times New Roman" w:eastAsia="Calibri" w:hAnsi="Times New Roman" w:cs="Times New Roman"/>
                <w:sz w:val="24"/>
                <w:szCs w:val="24"/>
              </w:rPr>
            </w:pPr>
            <w:r w:rsidRPr="0010148B">
              <w:rPr>
                <w:rFonts w:ascii="Times New Roman" w:eastAsia="Calibri" w:hAnsi="Times New Roman" w:cs="Times New Roman"/>
                <w:sz w:val="24"/>
                <w:szCs w:val="24"/>
              </w:rPr>
              <w:t>0.</w:t>
            </w:r>
            <w:r w:rsidRPr="0010148B">
              <w:rPr>
                <w:rFonts w:ascii="Times New Roman" w:eastAsia="Calibri" w:hAnsi="Times New Roman" w:cs="Times New Roman"/>
                <w:sz w:val="24"/>
                <w:szCs w:val="24"/>
                <w:lang w:val="en-US"/>
              </w:rPr>
              <w:t>40</w:t>
            </w:r>
          </w:p>
        </w:tc>
        <w:tc>
          <w:tcPr>
            <w:tcW w:w="1263" w:type="dxa"/>
            <w:vAlign w:val="center"/>
          </w:tcPr>
          <w:p w14:paraId="666AE267" w14:textId="77777777" w:rsidR="00A92DF6" w:rsidRPr="0010148B" w:rsidRDefault="00A92DF6" w:rsidP="00DA54C3">
            <w:pPr>
              <w:jc w:val="center"/>
              <w:rPr>
                <w:rFonts w:ascii="Times New Roman" w:eastAsia="Calibri" w:hAnsi="Times New Roman" w:cs="Times New Roman"/>
                <w:sz w:val="24"/>
                <w:szCs w:val="24"/>
              </w:rPr>
            </w:pPr>
            <w:r w:rsidRPr="0010148B">
              <w:rPr>
                <w:rFonts w:ascii="Times New Roman" w:eastAsia="Calibri" w:hAnsi="Times New Roman" w:cs="Times New Roman"/>
                <w:sz w:val="24"/>
                <w:szCs w:val="24"/>
              </w:rPr>
              <w:t>0.63</w:t>
            </w:r>
          </w:p>
        </w:tc>
        <w:tc>
          <w:tcPr>
            <w:tcW w:w="1264" w:type="dxa"/>
            <w:vAlign w:val="center"/>
          </w:tcPr>
          <w:p w14:paraId="2D7C6F19" w14:textId="77777777" w:rsidR="00A92DF6" w:rsidRPr="0010148B" w:rsidRDefault="00A92DF6" w:rsidP="00DA54C3">
            <w:pPr>
              <w:jc w:val="center"/>
              <w:rPr>
                <w:rFonts w:ascii="Times New Roman" w:eastAsia="Calibri" w:hAnsi="Times New Roman" w:cs="Times New Roman"/>
                <w:sz w:val="24"/>
                <w:szCs w:val="24"/>
              </w:rPr>
            </w:pPr>
            <w:r w:rsidRPr="0010148B">
              <w:rPr>
                <w:rFonts w:ascii="Times New Roman" w:eastAsia="Calibri" w:hAnsi="Times New Roman" w:cs="Times New Roman"/>
                <w:sz w:val="24"/>
                <w:szCs w:val="24"/>
              </w:rPr>
              <w:t>0.68</w:t>
            </w:r>
          </w:p>
        </w:tc>
        <w:tc>
          <w:tcPr>
            <w:tcW w:w="1263" w:type="dxa"/>
            <w:vAlign w:val="center"/>
          </w:tcPr>
          <w:p w14:paraId="19BED838" w14:textId="77777777" w:rsidR="00A92DF6" w:rsidRPr="0010148B" w:rsidRDefault="00A92DF6" w:rsidP="00DA54C3">
            <w:pPr>
              <w:jc w:val="center"/>
              <w:rPr>
                <w:rFonts w:ascii="Times New Roman" w:eastAsia="Calibri" w:hAnsi="Times New Roman" w:cs="Times New Roman"/>
                <w:sz w:val="24"/>
                <w:szCs w:val="24"/>
              </w:rPr>
            </w:pPr>
            <w:r w:rsidRPr="0010148B">
              <w:rPr>
                <w:rFonts w:ascii="Times New Roman" w:eastAsia="Calibri" w:hAnsi="Times New Roman" w:cs="Times New Roman"/>
                <w:sz w:val="24"/>
                <w:szCs w:val="24"/>
              </w:rPr>
              <w:t>0.64</w:t>
            </w:r>
          </w:p>
        </w:tc>
        <w:tc>
          <w:tcPr>
            <w:tcW w:w="1264" w:type="dxa"/>
            <w:vAlign w:val="center"/>
          </w:tcPr>
          <w:p w14:paraId="4979906B" w14:textId="77777777" w:rsidR="00A92DF6" w:rsidRPr="0010148B" w:rsidRDefault="00A92DF6" w:rsidP="00DA54C3">
            <w:pPr>
              <w:jc w:val="center"/>
              <w:rPr>
                <w:rFonts w:ascii="Times New Roman" w:eastAsia="Calibri" w:hAnsi="Times New Roman" w:cs="Times New Roman"/>
                <w:sz w:val="24"/>
                <w:szCs w:val="24"/>
              </w:rPr>
            </w:pPr>
            <w:r w:rsidRPr="0010148B">
              <w:rPr>
                <w:rFonts w:ascii="Times New Roman" w:eastAsia="Calibri" w:hAnsi="Times New Roman" w:cs="Times New Roman"/>
                <w:sz w:val="24"/>
                <w:szCs w:val="24"/>
              </w:rPr>
              <w:t>0.69</w:t>
            </w:r>
          </w:p>
        </w:tc>
      </w:tr>
    </w:tbl>
    <w:p w14:paraId="021A33A4" w14:textId="6C622034" w:rsidR="000B1D5F" w:rsidRPr="00334EC6" w:rsidRDefault="000B1D5F" w:rsidP="00E24FD2">
      <w:pPr>
        <w:spacing w:after="0" w:line="480" w:lineRule="auto"/>
        <w:ind w:firstLine="709"/>
        <w:contextualSpacing/>
        <w:jc w:val="both"/>
        <w:rPr>
          <w:rFonts w:ascii="Times New Roman" w:eastAsia="Calibri" w:hAnsi="Times New Roman" w:cs="Times New Roman"/>
          <w:kern w:val="2"/>
          <w:sz w:val="24"/>
          <w:szCs w:val="24"/>
          <w:lang w:val="en-US"/>
          <w14:ligatures w14:val="standardContextual"/>
        </w:rPr>
      </w:pPr>
    </w:p>
    <w:p w14:paraId="51D2B913" w14:textId="0A5EFF90" w:rsidR="00CA71A3" w:rsidRPr="00334EC6" w:rsidRDefault="00CA71A3" w:rsidP="00CA71A3">
      <w:pPr>
        <w:spacing w:after="0" w:line="480" w:lineRule="auto"/>
        <w:ind w:firstLine="709"/>
        <w:contextualSpacing/>
        <w:jc w:val="both"/>
        <w:rPr>
          <w:rFonts w:ascii="Times New Roman" w:eastAsia="Calibri" w:hAnsi="Times New Roman" w:cs="Times New Roman"/>
          <w:i/>
          <w:iCs/>
          <w:kern w:val="2"/>
          <w:sz w:val="24"/>
          <w:szCs w:val="24"/>
          <w:lang w:val="en-US"/>
          <w14:ligatures w14:val="standardContextual"/>
        </w:rPr>
      </w:pPr>
      <w:r w:rsidRPr="00334EC6">
        <w:rPr>
          <w:rFonts w:ascii="Times New Roman" w:eastAsia="Calibri" w:hAnsi="Times New Roman" w:cs="Times New Roman"/>
          <w:i/>
          <w:iCs/>
          <w:kern w:val="2"/>
          <w:sz w:val="24"/>
          <w:szCs w:val="24"/>
          <w:lang w:val="en-US"/>
          <w14:ligatures w14:val="standardContextual"/>
        </w:rPr>
        <w:t>2.3 Statistical analysis of climate relationships</w:t>
      </w:r>
    </w:p>
    <w:p w14:paraId="55C6A0DD" w14:textId="77777777" w:rsidR="000701B6" w:rsidRDefault="000701B6" w:rsidP="000701B6">
      <w:pPr>
        <w:spacing w:after="0" w:line="480" w:lineRule="auto"/>
        <w:contextualSpacing/>
        <w:jc w:val="both"/>
        <w:rPr>
          <w:ins w:id="410" w:author="Alberto Arzac" w:date="2025-02-12T13:55:00Z"/>
          <w:rFonts w:ascii="Times New Roman" w:eastAsia="Calibri" w:hAnsi="Times New Roman" w:cs="Times New Roman"/>
          <w:bCs/>
          <w:kern w:val="2"/>
          <w:sz w:val="24"/>
          <w:szCs w:val="24"/>
          <w:lang w:val="en-US"/>
          <w14:ligatures w14:val="standardContextual"/>
        </w:rPr>
      </w:pPr>
    </w:p>
    <w:p w14:paraId="339D5062" w14:textId="7D18437C" w:rsidR="006E07DD" w:rsidRPr="00334EC6" w:rsidRDefault="006E07DD" w:rsidP="00334EC6">
      <w:pPr>
        <w:spacing w:after="0" w:line="480" w:lineRule="auto"/>
        <w:contextualSpacing/>
        <w:jc w:val="both"/>
        <w:rPr>
          <w:rFonts w:ascii="Times New Roman" w:eastAsia="Calibri" w:hAnsi="Times New Roman" w:cs="Times New Roman"/>
          <w:bCs/>
          <w:kern w:val="2"/>
          <w:sz w:val="24"/>
          <w:szCs w:val="24"/>
          <w:lang w:val="en-US"/>
          <w14:ligatures w14:val="standardContextual"/>
        </w:rPr>
      </w:pPr>
      <w:r w:rsidRPr="00334EC6">
        <w:rPr>
          <w:rFonts w:ascii="Times New Roman" w:eastAsia="Calibri" w:hAnsi="Times New Roman" w:cs="Times New Roman"/>
          <w:bCs/>
          <w:kern w:val="2"/>
          <w:sz w:val="24"/>
          <w:szCs w:val="24"/>
          <w:lang w:val="en-US"/>
          <w14:ligatures w14:val="standardContextual"/>
        </w:rPr>
        <w:lastRenderedPageBreak/>
        <w:t>To assess the relationship between tree growth and climate parameters, Pearson correlation analysis was used between tree-ring indices and average monthly temperature and precipitation for the period 1966–2021, from September of the previous year to September of the current year</w:t>
      </w:r>
      <w:del w:id="411" w:author="Alberto Arzac" w:date="2025-02-13T14:56:00Z">
        <w:r w:rsidRPr="00334EC6" w:rsidDel="00267A12">
          <w:rPr>
            <w:rFonts w:ascii="Times New Roman" w:eastAsia="Calibri" w:hAnsi="Times New Roman" w:cs="Times New Roman"/>
            <w:bCs/>
            <w:kern w:val="2"/>
            <w:sz w:val="24"/>
            <w:szCs w:val="24"/>
            <w:lang w:val="en-US"/>
            <w14:ligatures w14:val="standardContextual"/>
          </w:rPr>
          <w:delText xml:space="preserve"> (SigmaPlot 11.0)</w:delText>
        </w:r>
      </w:del>
      <w:r w:rsidRPr="00334EC6">
        <w:rPr>
          <w:rFonts w:ascii="Times New Roman" w:eastAsia="Calibri" w:hAnsi="Times New Roman" w:cs="Times New Roman"/>
          <w:bCs/>
          <w:kern w:val="2"/>
          <w:sz w:val="24"/>
          <w:szCs w:val="24"/>
          <w:lang w:val="en-US"/>
          <w14:ligatures w14:val="standardContextual"/>
        </w:rPr>
        <w:t>.</w:t>
      </w:r>
      <w:ins w:id="412" w:author="Alberto Arzac" w:date="2025-02-13T14:56:00Z">
        <w:r w:rsidR="00267A12">
          <w:rPr>
            <w:rFonts w:ascii="Times New Roman" w:eastAsia="Calibri" w:hAnsi="Times New Roman" w:cs="Times New Roman"/>
            <w:bCs/>
            <w:kern w:val="2"/>
            <w:sz w:val="24"/>
            <w:szCs w:val="24"/>
            <w:lang w:val="en-US"/>
            <w14:ligatures w14:val="standardContextual"/>
          </w:rPr>
          <w:t xml:space="preserve"> You also need to mention that the effect of consecutive months was tested.</w:t>
        </w:r>
      </w:ins>
    </w:p>
    <w:p w14:paraId="0D534104" w14:textId="77777777" w:rsidR="000701B6" w:rsidRDefault="000701B6" w:rsidP="000701B6">
      <w:pPr>
        <w:spacing w:after="0" w:line="480" w:lineRule="auto"/>
        <w:contextualSpacing/>
        <w:jc w:val="both"/>
        <w:rPr>
          <w:ins w:id="413" w:author="Alberto Arzac" w:date="2025-02-12T13:55:00Z"/>
          <w:rFonts w:ascii="Times New Roman" w:eastAsia="Calibri" w:hAnsi="Times New Roman" w:cs="Times New Roman"/>
          <w:bCs/>
          <w:kern w:val="2"/>
          <w:sz w:val="24"/>
          <w:szCs w:val="24"/>
          <w:lang w:val="en-US"/>
          <w14:ligatures w14:val="standardContextual"/>
        </w:rPr>
      </w:pPr>
    </w:p>
    <w:p w14:paraId="352187E9" w14:textId="598CB56E" w:rsidR="006E07DD" w:rsidRPr="00334EC6" w:rsidRDefault="006E07DD" w:rsidP="00334EC6">
      <w:pPr>
        <w:spacing w:after="0" w:line="480" w:lineRule="auto"/>
        <w:contextualSpacing/>
        <w:jc w:val="both"/>
        <w:rPr>
          <w:rFonts w:ascii="Times New Roman" w:eastAsia="Calibri" w:hAnsi="Times New Roman" w:cs="Times New Roman"/>
          <w:bCs/>
          <w:kern w:val="2"/>
          <w:sz w:val="24"/>
          <w:szCs w:val="24"/>
          <w:lang w:val="en-US"/>
          <w14:ligatures w14:val="standardContextual"/>
        </w:rPr>
      </w:pPr>
      <w:r w:rsidRPr="00334EC6">
        <w:rPr>
          <w:rFonts w:ascii="Times New Roman" w:eastAsia="Calibri" w:hAnsi="Times New Roman" w:cs="Times New Roman"/>
          <w:bCs/>
          <w:kern w:val="2"/>
          <w:sz w:val="24"/>
          <w:szCs w:val="24"/>
          <w:lang w:val="en-US"/>
          <w14:ligatures w14:val="standardContextual"/>
        </w:rPr>
        <w:t>In addition, daily moving correlations were calculated to assess the peaks of the climate signal over time</w:t>
      </w:r>
      <w:del w:id="414" w:author="Alberto Arzac" w:date="2025-02-13T14:57:00Z">
        <w:r w:rsidRPr="00334EC6" w:rsidDel="00267A12">
          <w:rPr>
            <w:rFonts w:ascii="Times New Roman" w:eastAsia="Calibri" w:hAnsi="Times New Roman" w:cs="Times New Roman"/>
            <w:bCs/>
            <w:kern w:val="2"/>
            <w:sz w:val="24"/>
            <w:szCs w:val="24"/>
            <w:lang w:val="en-US"/>
            <w14:ligatures w14:val="standardContextual"/>
          </w:rPr>
          <w:delText xml:space="preserve"> (Excel)</w:delText>
        </w:r>
      </w:del>
      <w:r w:rsidRPr="00334EC6">
        <w:rPr>
          <w:rFonts w:ascii="Times New Roman" w:eastAsia="Calibri" w:hAnsi="Times New Roman" w:cs="Times New Roman"/>
          <w:bCs/>
          <w:kern w:val="2"/>
          <w:sz w:val="24"/>
          <w:szCs w:val="24"/>
          <w:lang w:val="en-US"/>
          <w14:ligatures w14:val="standardContextual"/>
        </w:rPr>
        <w:t>. This analysis revealed the precise time intervals in which temperature has the greatest influence on wood growth.</w:t>
      </w:r>
    </w:p>
    <w:p w14:paraId="3053D82E" w14:textId="77777777" w:rsidR="000701B6" w:rsidRDefault="000701B6" w:rsidP="000701B6">
      <w:pPr>
        <w:spacing w:after="0" w:line="480" w:lineRule="auto"/>
        <w:contextualSpacing/>
        <w:jc w:val="both"/>
        <w:rPr>
          <w:ins w:id="415" w:author="Alberto Arzac" w:date="2025-02-12T13:55:00Z"/>
          <w:rFonts w:ascii="Times New Roman" w:eastAsia="Calibri" w:hAnsi="Times New Roman" w:cs="Times New Roman"/>
          <w:bCs/>
          <w:kern w:val="2"/>
          <w:sz w:val="24"/>
          <w:szCs w:val="24"/>
          <w:lang w:val="en-US"/>
          <w14:ligatures w14:val="standardContextual"/>
        </w:rPr>
      </w:pPr>
    </w:p>
    <w:p w14:paraId="5E62BE64" w14:textId="2B575D96" w:rsidR="00B223B4" w:rsidRPr="00334EC6" w:rsidRDefault="00B223B4" w:rsidP="00334EC6">
      <w:pPr>
        <w:spacing w:after="0" w:line="480" w:lineRule="auto"/>
        <w:contextualSpacing/>
        <w:jc w:val="both"/>
        <w:rPr>
          <w:rFonts w:ascii="Times New Roman" w:eastAsia="Calibri" w:hAnsi="Times New Roman" w:cs="Times New Roman"/>
          <w:bCs/>
          <w:kern w:val="2"/>
          <w:sz w:val="24"/>
          <w:szCs w:val="24"/>
          <w:lang w:val="en-US"/>
          <w14:ligatures w14:val="standardContextual"/>
        </w:rPr>
      </w:pPr>
      <w:r w:rsidRPr="00334EC6">
        <w:rPr>
          <w:rFonts w:ascii="Times New Roman" w:eastAsia="Calibri" w:hAnsi="Times New Roman" w:cs="Times New Roman"/>
          <w:bCs/>
          <w:kern w:val="2"/>
          <w:sz w:val="24"/>
          <w:szCs w:val="24"/>
          <w:lang w:val="en-US"/>
          <w14:ligatures w14:val="standardContextual"/>
        </w:rPr>
        <w:t xml:space="preserve">To analyze temporal stability, annual moving correlations were used </w:t>
      </w:r>
      <w:del w:id="416" w:author="Alberto Arzac" w:date="2025-02-13T14:57:00Z">
        <w:r w:rsidRPr="00334EC6" w:rsidDel="00C57EE2">
          <w:rPr>
            <w:rFonts w:ascii="Times New Roman" w:eastAsia="Calibri" w:hAnsi="Times New Roman" w:cs="Times New Roman"/>
            <w:bCs/>
            <w:kern w:val="2"/>
            <w:sz w:val="24"/>
            <w:szCs w:val="24"/>
            <w:lang w:val="en-US"/>
            <w14:ligatures w14:val="standardContextual"/>
          </w:rPr>
          <w:delText>(</w:delText>
        </w:r>
      </w:del>
      <w:r w:rsidRPr="00334EC6">
        <w:rPr>
          <w:rFonts w:ascii="Times New Roman" w:eastAsia="Calibri" w:hAnsi="Times New Roman" w:cs="Times New Roman"/>
          <w:bCs/>
          <w:kern w:val="2"/>
          <w:sz w:val="24"/>
          <w:szCs w:val="24"/>
          <w:lang w:val="en-US"/>
          <w14:ligatures w14:val="standardContextual"/>
        </w:rPr>
        <w:t>“Treeclim” package</w:t>
      </w:r>
      <w:ins w:id="417" w:author="Alberto Arzac" w:date="2025-02-13T14:57:00Z">
        <w:r w:rsidR="00C57EE2">
          <w:rPr>
            <w:rFonts w:ascii="Times New Roman" w:eastAsia="Calibri" w:hAnsi="Times New Roman" w:cs="Times New Roman"/>
            <w:bCs/>
            <w:kern w:val="2"/>
            <w:sz w:val="24"/>
            <w:szCs w:val="24"/>
            <w:lang w:val="en-US"/>
            <w14:ligatures w14:val="standardContextual"/>
          </w:rPr>
          <w:t xml:space="preserve"> (REF)</w:t>
        </w:r>
      </w:ins>
      <w:r w:rsidRPr="00334EC6">
        <w:rPr>
          <w:rFonts w:ascii="Times New Roman" w:eastAsia="Calibri" w:hAnsi="Times New Roman" w:cs="Times New Roman"/>
          <w:bCs/>
          <w:kern w:val="2"/>
          <w:sz w:val="24"/>
          <w:szCs w:val="24"/>
          <w:lang w:val="en-US"/>
          <w14:ligatures w14:val="standardContextual"/>
        </w:rPr>
        <w:t xml:space="preserve"> in the R environment</w:t>
      </w:r>
      <w:ins w:id="418" w:author="Alberto Arzac" w:date="2025-02-13T14:57:00Z">
        <w:r w:rsidR="00C57EE2">
          <w:rPr>
            <w:rFonts w:ascii="Times New Roman" w:eastAsia="Calibri" w:hAnsi="Times New Roman" w:cs="Times New Roman"/>
            <w:bCs/>
            <w:kern w:val="2"/>
            <w:sz w:val="24"/>
            <w:szCs w:val="24"/>
            <w:lang w:val="en-US"/>
            <w14:ligatures w14:val="standardContextual"/>
          </w:rPr>
          <w:t xml:space="preserve"> (REF)</w:t>
        </w:r>
      </w:ins>
      <w:r w:rsidRPr="00334EC6">
        <w:rPr>
          <w:rFonts w:ascii="Times New Roman" w:eastAsia="Calibri" w:hAnsi="Times New Roman" w:cs="Times New Roman"/>
          <w:bCs/>
          <w:kern w:val="2"/>
          <w:sz w:val="24"/>
          <w:szCs w:val="24"/>
          <w:lang w:val="en-US"/>
          <w14:ligatures w14:val="standardContextual"/>
        </w:rPr>
        <w:t>,</w:t>
      </w:r>
      <w:del w:id="419" w:author="Alberto Arzac" w:date="2025-02-13T14:57:00Z">
        <w:r w:rsidRPr="00334EC6" w:rsidDel="00C57EE2">
          <w:rPr>
            <w:rFonts w:ascii="Times New Roman" w:eastAsia="Calibri" w:hAnsi="Times New Roman" w:cs="Times New Roman"/>
            <w:bCs/>
            <w:kern w:val="2"/>
            <w:sz w:val="24"/>
            <w:szCs w:val="24"/>
            <w:lang w:val="en-US"/>
            <w14:ligatures w14:val="standardContextual"/>
          </w:rPr>
          <w:delText xml:space="preserve"> SigmaPlot 11.0</w:delText>
        </w:r>
      </w:del>
      <w:r w:rsidRPr="00334EC6">
        <w:rPr>
          <w:rFonts w:ascii="Times New Roman" w:eastAsia="Calibri" w:hAnsi="Times New Roman" w:cs="Times New Roman"/>
          <w:bCs/>
          <w:kern w:val="2"/>
          <w:sz w:val="24"/>
          <w:szCs w:val="24"/>
          <w:lang w:val="en-US"/>
          <w14:ligatures w14:val="standardContextual"/>
        </w:rPr>
        <w:t>). They assess the stability of the climate signal over time, revealing trends in sensitivity to changes in climate factors.</w:t>
      </w:r>
    </w:p>
    <w:p w14:paraId="15B44184" w14:textId="77777777" w:rsidR="000701B6" w:rsidRDefault="000701B6" w:rsidP="000701B6">
      <w:pPr>
        <w:spacing w:after="0" w:line="480" w:lineRule="auto"/>
        <w:contextualSpacing/>
        <w:jc w:val="both"/>
        <w:rPr>
          <w:ins w:id="420" w:author="Alberto Arzac" w:date="2025-02-12T13:55:00Z"/>
          <w:rFonts w:ascii="Times New Roman" w:eastAsia="Calibri" w:hAnsi="Times New Roman" w:cs="Times New Roman"/>
          <w:bCs/>
          <w:kern w:val="2"/>
          <w:sz w:val="24"/>
          <w:szCs w:val="24"/>
          <w:lang w:val="en-US"/>
          <w14:ligatures w14:val="standardContextual"/>
        </w:rPr>
      </w:pPr>
    </w:p>
    <w:p w14:paraId="0D2EE0AB" w14:textId="10909517" w:rsidR="00B223B4" w:rsidRPr="00334EC6" w:rsidRDefault="00B223B4" w:rsidP="00334EC6">
      <w:pPr>
        <w:spacing w:after="0" w:line="480" w:lineRule="auto"/>
        <w:contextualSpacing/>
        <w:jc w:val="both"/>
        <w:rPr>
          <w:rFonts w:ascii="Times New Roman" w:eastAsia="Calibri" w:hAnsi="Times New Roman" w:cs="Times New Roman"/>
          <w:bCs/>
          <w:kern w:val="2"/>
          <w:sz w:val="24"/>
          <w:szCs w:val="24"/>
          <w:lang w:val="en-US"/>
          <w14:ligatures w14:val="standardContextual"/>
        </w:rPr>
      </w:pPr>
      <w:r w:rsidRPr="00334EC6">
        <w:rPr>
          <w:rFonts w:ascii="Times New Roman" w:eastAsia="Calibri" w:hAnsi="Times New Roman" w:cs="Times New Roman"/>
          <w:bCs/>
          <w:kern w:val="2"/>
          <w:sz w:val="24"/>
          <w:szCs w:val="24"/>
          <w:lang w:val="en-US"/>
          <w14:ligatures w14:val="standardContextual"/>
        </w:rPr>
        <w:t>The analysis of spatial stability of temperature signals assesses the strength, geographic extent, and temporal stability of the relationship between tree-ring width and air temperature (KNMI Climate Explorer (https://climexp.knmi.nl/)</w:t>
      </w:r>
    </w:p>
    <w:p w14:paraId="5A6DA788" w14:textId="77777777" w:rsidR="00B223B4" w:rsidRPr="00334EC6" w:rsidRDefault="00B223B4" w:rsidP="00B223B4">
      <w:pPr>
        <w:spacing w:after="0" w:line="480" w:lineRule="auto"/>
        <w:ind w:firstLine="709"/>
        <w:contextualSpacing/>
        <w:jc w:val="both"/>
        <w:rPr>
          <w:rFonts w:ascii="Times New Roman" w:eastAsia="Calibri" w:hAnsi="Times New Roman" w:cs="Times New Roman"/>
          <w:bCs/>
          <w:kern w:val="2"/>
          <w:sz w:val="24"/>
          <w:szCs w:val="24"/>
          <w:lang w:val="en-US"/>
          <w14:ligatures w14:val="standardContextual"/>
        </w:rPr>
      </w:pPr>
      <w:r w:rsidRPr="00334EC6">
        <w:rPr>
          <w:rFonts w:ascii="Times New Roman" w:eastAsia="Calibri" w:hAnsi="Times New Roman" w:cs="Times New Roman"/>
          <w:bCs/>
          <w:kern w:val="2"/>
          <w:sz w:val="24"/>
          <w:szCs w:val="24"/>
          <w:lang w:val="en-US"/>
          <w14:ligatures w14:val="standardContextual"/>
        </w:rPr>
        <w:t>(Беркли 1°)). The resulting correlation maps show the spatial distribution of the temperature signal and its change over time.</w:t>
      </w:r>
    </w:p>
    <w:p w14:paraId="6EFC54D4" w14:textId="77777777" w:rsidR="000701B6" w:rsidRDefault="000701B6" w:rsidP="000701B6">
      <w:pPr>
        <w:spacing w:after="0" w:line="480" w:lineRule="auto"/>
        <w:contextualSpacing/>
        <w:jc w:val="both"/>
        <w:rPr>
          <w:ins w:id="421" w:author="Alberto Arzac" w:date="2025-02-12T13:55:00Z"/>
          <w:rFonts w:ascii="Times New Roman" w:eastAsia="Calibri" w:hAnsi="Times New Roman" w:cs="Times New Roman"/>
          <w:bCs/>
          <w:kern w:val="2"/>
          <w:sz w:val="24"/>
          <w:szCs w:val="24"/>
          <w:lang w:val="en-US"/>
          <w14:ligatures w14:val="standardContextual"/>
        </w:rPr>
      </w:pPr>
    </w:p>
    <w:p w14:paraId="1D435575" w14:textId="3E23D1F2" w:rsidR="00B223B4" w:rsidRPr="00334EC6" w:rsidDel="00C57EE2" w:rsidRDefault="00B223B4" w:rsidP="00334EC6">
      <w:pPr>
        <w:spacing w:after="0" w:line="480" w:lineRule="auto"/>
        <w:contextualSpacing/>
        <w:jc w:val="both"/>
        <w:rPr>
          <w:del w:id="422" w:author="Alberto Arzac" w:date="2025-02-13T14:57:00Z"/>
          <w:rFonts w:ascii="Times New Roman" w:eastAsia="Calibri" w:hAnsi="Times New Roman" w:cs="Times New Roman"/>
          <w:bCs/>
          <w:kern w:val="2"/>
          <w:sz w:val="24"/>
          <w:szCs w:val="24"/>
          <w:lang w:val="en-US"/>
          <w14:ligatures w14:val="standardContextual"/>
        </w:rPr>
      </w:pPr>
      <w:commentRangeStart w:id="423"/>
      <w:del w:id="424" w:author="Alberto Arzac" w:date="2025-02-13T14:57:00Z">
        <w:r w:rsidRPr="00334EC6" w:rsidDel="00C57EE2">
          <w:rPr>
            <w:rFonts w:ascii="Times New Roman" w:eastAsia="Calibri" w:hAnsi="Times New Roman" w:cs="Times New Roman"/>
            <w:bCs/>
            <w:kern w:val="2"/>
            <w:sz w:val="24"/>
            <w:szCs w:val="24"/>
            <w:lang w:val="en-US"/>
            <w14:ligatures w14:val="standardContextual"/>
          </w:rPr>
          <w:delText>A correlation matrix was also calculated to analyze the similarity of tree growth dynamics in different areas (“Сorrplot” package in the R environment). It allows us to determine how closely conifer growth chronologies are related to each other in different regions and between different species.</w:delText>
        </w:r>
      </w:del>
      <w:commentRangeEnd w:id="423"/>
      <w:r w:rsidR="00C57EE2">
        <w:rPr>
          <w:rStyle w:val="a4"/>
        </w:rPr>
        <w:commentReference w:id="423"/>
      </w:r>
    </w:p>
    <w:p w14:paraId="44DC7AB6" w14:textId="77777777" w:rsidR="00B223B4" w:rsidRPr="00334EC6" w:rsidRDefault="00B223B4" w:rsidP="00B223B4">
      <w:pPr>
        <w:spacing w:after="0" w:line="480" w:lineRule="auto"/>
        <w:ind w:firstLine="709"/>
        <w:contextualSpacing/>
        <w:jc w:val="both"/>
        <w:rPr>
          <w:rFonts w:ascii="Times New Roman" w:eastAsia="Calibri" w:hAnsi="Times New Roman" w:cs="Times New Roman"/>
          <w:bCs/>
          <w:kern w:val="2"/>
          <w:sz w:val="24"/>
          <w:szCs w:val="24"/>
          <w:lang w:val="en-US"/>
          <w14:ligatures w14:val="standardContextual"/>
        </w:rPr>
      </w:pPr>
    </w:p>
    <w:p w14:paraId="0B7A4C27" w14:textId="7224BD5A" w:rsidR="0062503D" w:rsidRPr="00334EC6" w:rsidRDefault="0062503D" w:rsidP="00B223B4">
      <w:pPr>
        <w:spacing w:after="0" w:line="480" w:lineRule="auto"/>
        <w:ind w:firstLine="709"/>
        <w:contextualSpacing/>
        <w:jc w:val="both"/>
        <w:rPr>
          <w:rFonts w:ascii="Times New Roman" w:eastAsia="Calibri" w:hAnsi="Times New Roman" w:cs="Times New Roman"/>
          <w:b/>
          <w:kern w:val="2"/>
          <w:sz w:val="24"/>
          <w:szCs w:val="24"/>
          <w:lang w:val="en-US"/>
          <w14:ligatures w14:val="standardContextual"/>
        </w:rPr>
      </w:pPr>
      <w:r w:rsidRPr="00334EC6">
        <w:rPr>
          <w:rFonts w:ascii="Times New Roman" w:eastAsia="Calibri" w:hAnsi="Times New Roman" w:cs="Times New Roman"/>
          <w:b/>
          <w:kern w:val="2"/>
          <w:sz w:val="24"/>
          <w:szCs w:val="24"/>
          <w:lang w:val="en-US"/>
          <w14:ligatures w14:val="standardContextual"/>
        </w:rPr>
        <w:t>3</w:t>
      </w:r>
      <w:r w:rsidR="00B223B4" w:rsidRPr="00334EC6">
        <w:rPr>
          <w:rFonts w:ascii="Times New Roman" w:eastAsia="Calibri" w:hAnsi="Times New Roman" w:cs="Times New Roman"/>
          <w:b/>
          <w:kern w:val="2"/>
          <w:sz w:val="24"/>
          <w:szCs w:val="24"/>
          <w:lang w:val="en-US"/>
          <w14:ligatures w14:val="standardContextual"/>
        </w:rPr>
        <w:t xml:space="preserve">. </w:t>
      </w:r>
      <w:r w:rsidRPr="00334EC6">
        <w:rPr>
          <w:rFonts w:ascii="Times New Roman" w:eastAsia="Calibri" w:hAnsi="Times New Roman" w:cs="Times New Roman"/>
          <w:b/>
          <w:kern w:val="2"/>
          <w:sz w:val="24"/>
          <w:szCs w:val="24"/>
          <w:lang w:val="en-US"/>
          <w14:ligatures w14:val="standardContextual"/>
        </w:rPr>
        <w:t>Results</w:t>
      </w:r>
    </w:p>
    <w:p w14:paraId="0067BDB0" w14:textId="77777777" w:rsidR="000701B6" w:rsidRDefault="000701B6" w:rsidP="000701B6">
      <w:pPr>
        <w:spacing w:after="0" w:line="480" w:lineRule="auto"/>
        <w:contextualSpacing/>
        <w:jc w:val="both"/>
        <w:rPr>
          <w:ins w:id="425" w:author="Alberto Arzac" w:date="2025-02-12T13:55:00Z"/>
          <w:rFonts w:ascii="Times New Roman" w:eastAsia="Calibri" w:hAnsi="Times New Roman" w:cs="Times New Roman"/>
          <w:i/>
          <w:iCs/>
          <w:kern w:val="2"/>
          <w:sz w:val="24"/>
          <w:szCs w:val="24"/>
          <w:lang w:val="en-US"/>
          <w14:ligatures w14:val="standardContextual"/>
        </w:rPr>
      </w:pPr>
    </w:p>
    <w:p w14:paraId="537A7C73" w14:textId="340A0B7E" w:rsidR="00CF2FF7" w:rsidRPr="000701B6" w:rsidRDefault="00CF2FF7">
      <w:pPr>
        <w:spacing w:after="0" w:line="480" w:lineRule="auto"/>
        <w:contextualSpacing/>
        <w:jc w:val="both"/>
        <w:rPr>
          <w:rFonts w:ascii="Times New Roman" w:eastAsia="Calibri" w:hAnsi="Times New Roman" w:cs="Times New Roman"/>
          <w:i/>
          <w:iCs/>
          <w:kern w:val="2"/>
          <w:sz w:val="24"/>
          <w:szCs w:val="24"/>
          <w:lang w:val="en-US"/>
          <w14:ligatures w14:val="standardContextual"/>
          <w:rPrChange w:id="426" w:author="Alberto Arzac" w:date="2025-02-12T13:55:00Z">
            <w:rPr>
              <w:rFonts w:ascii="Times New Roman" w:eastAsia="Calibri" w:hAnsi="Times New Roman" w:cs="Times New Roman"/>
              <w:b/>
              <w:bCs/>
              <w:kern w:val="2"/>
              <w:sz w:val="28"/>
              <w:szCs w:val="28"/>
              <w:lang w:val="en-US"/>
              <w14:ligatures w14:val="standardContextual"/>
            </w:rPr>
          </w:rPrChange>
        </w:rPr>
        <w:pPrChange w:id="427" w:author="Alberto Arzac" w:date="2025-02-12T13:55:00Z">
          <w:pPr>
            <w:spacing w:after="0" w:line="480" w:lineRule="auto"/>
            <w:ind w:firstLine="709"/>
            <w:contextualSpacing/>
            <w:jc w:val="both"/>
          </w:pPr>
        </w:pPrChange>
      </w:pPr>
      <w:r w:rsidRPr="000701B6">
        <w:rPr>
          <w:rFonts w:ascii="Times New Roman" w:eastAsia="Calibri" w:hAnsi="Times New Roman" w:cs="Times New Roman"/>
          <w:i/>
          <w:iCs/>
          <w:kern w:val="2"/>
          <w:sz w:val="24"/>
          <w:szCs w:val="24"/>
          <w:lang w:val="en-US"/>
          <w14:ligatures w14:val="standardContextual"/>
          <w:rPrChange w:id="428" w:author="Alberto Arzac" w:date="2025-02-12T13:55:00Z">
            <w:rPr>
              <w:rFonts w:ascii="Times New Roman" w:eastAsia="Calibri" w:hAnsi="Times New Roman" w:cs="Times New Roman"/>
              <w:b/>
              <w:bCs/>
              <w:kern w:val="2"/>
              <w:sz w:val="28"/>
              <w:szCs w:val="28"/>
              <w:lang w:val="en-US"/>
              <w14:ligatures w14:val="standardContextual"/>
            </w:rPr>
          </w:rPrChange>
        </w:rPr>
        <w:t>3.1. Chronologies description</w:t>
      </w:r>
    </w:p>
    <w:p w14:paraId="09B8536B" w14:textId="77777777" w:rsidR="000701B6" w:rsidRDefault="000701B6" w:rsidP="000701B6">
      <w:pPr>
        <w:spacing w:after="0" w:line="480" w:lineRule="auto"/>
        <w:contextualSpacing/>
        <w:jc w:val="both"/>
        <w:rPr>
          <w:ins w:id="429" w:author="Alberto Arzac" w:date="2025-02-12T13:55:00Z"/>
          <w:rFonts w:ascii="Times New Roman" w:eastAsia="Calibri" w:hAnsi="Times New Roman" w:cs="Times New Roman"/>
          <w:kern w:val="2"/>
          <w:sz w:val="24"/>
          <w:szCs w:val="24"/>
          <w:lang w:val="en-US"/>
          <w14:ligatures w14:val="standardContextual"/>
        </w:rPr>
      </w:pPr>
    </w:p>
    <w:p w14:paraId="27DAC438" w14:textId="04374921" w:rsidR="00FB1357" w:rsidRPr="0010148B" w:rsidRDefault="00FB1357">
      <w:pPr>
        <w:spacing w:after="0" w:line="480" w:lineRule="auto"/>
        <w:contextualSpacing/>
        <w:jc w:val="both"/>
        <w:rPr>
          <w:rFonts w:ascii="Times New Roman" w:eastAsia="Calibri" w:hAnsi="Times New Roman" w:cs="Times New Roman"/>
          <w:kern w:val="2"/>
          <w:sz w:val="24"/>
          <w:szCs w:val="24"/>
          <w:lang w:val="en-US"/>
          <w14:ligatures w14:val="standardContextual"/>
          <w:rPrChange w:id="430" w:author="Alberto Arzac" w:date="2025-02-12T11:47:00Z">
            <w:rPr>
              <w:rFonts w:ascii="Times New Roman" w:eastAsia="Calibri" w:hAnsi="Times New Roman" w:cs="Times New Roman"/>
              <w:kern w:val="2"/>
              <w:sz w:val="28"/>
              <w:szCs w:val="28"/>
              <w:lang w:val="en-US"/>
              <w14:ligatures w14:val="standardContextual"/>
            </w:rPr>
          </w:rPrChange>
        </w:rPr>
        <w:pPrChange w:id="431" w:author="Alberto Arzac" w:date="2025-02-12T13:55:00Z">
          <w:pPr>
            <w:spacing w:after="0" w:line="480" w:lineRule="auto"/>
            <w:ind w:firstLine="709"/>
            <w:contextualSpacing/>
            <w:jc w:val="both"/>
          </w:pPr>
        </w:pPrChange>
      </w:pPr>
      <w:r w:rsidRPr="0010148B">
        <w:rPr>
          <w:rFonts w:ascii="Times New Roman" w:eastAsia="Calibri" w:hAnsi="Times New Roman" w:cs="Times New Roman"/>
          <w:kern w:val="2"/>
          <w:sz w:val="24"/>
          <w:szCs w:val="24"/>
          <w:lang w:val="en-US"/>
          <w14:ligatures w14:val="standardContextual"/>
          <w:rPrChange w:id="432" w:author="Alberto Arzac" w:date="2025-02-12T11:47:00Z">
            <w:rPr>
              <w:rFonts w:ascii="Times New Roman" w:eastAsia="Calibri" w:hAnsi="Times New Roman" w:cs="Times New Roman"/>
              <w:kern w:val="2"/>
              <w:sz w:val="28"/>
              <w:szCs w:val="28"/>
              <w:lang w:val="en-US"/>
              <w14:ligatures w14:val="standardContextual"/>
            </w:rPr>
          </w:rPrChange>
        </w:rPr>
        <w:t xml:space="preserve">Correlation analysis </w:t>
      </w:r>
      <w:del w:id="433" w:author="Alberto Arzac" w:date="2025-02-13T14:59:00Z">
        <w:r w:rsidRPr="0010148B" w:rsidDel="00C57EE2">
          <w:rPr>
            <w:rFonts w:ascii="Times New Roman" w:eastAsia="Calibri" w:hAnsi="Times New Roman" w:cs="Times New Roman"/>
            <w:bCs/>
            <w:kern w:val="2"/>
            <w:sz w:val="24"/>
            <w:szCs w:val="24"/>
            <w:lang w:val="en-US"/>
            <w14:ligatures w14:val="standardContextual"/>
            <w:rPrChange w:id="434" w:author="Alberto Arzac" w:date="2025-02-12T11:47:00Z">
              <w:rPr>
                <w:rFonts w:ascii="Times New Roman" w:eastAsia="Calibri" w:hAnsi="Times New Roman" w:cs="Times New Roman"/>
                <w:bCs/>
                <w:kern w:val="2"/>
                <w:sz w:val="28"/>
                <w:szCs w:val="28"/>
                <w:lang w:val="en-US"/>
                <w14:ligatures w14:val="standardContextual"/>
              </w:rPr>
            </w:rPrChange>
          </w:rPr>
          <w:delText xml:space="preserve">(Excel) </w:delText>
        </w:r>
      </w:del>
      <w:r w:rsidRPr="0010148B">
        <w:rPr>
          <w:rFonts w:ascii="Times New Roman" w:eastAsia="Calibri" w:hAnsi="Times New Roman" w:cs="Times New Roman"/>
          <w:kern w:val="2"/>
          <w:sz w:val="24"/>
          <w:szCs w:val="24"/>
          <w:lang w:val="en-US"/>
          <w14:ligatures w14:val="standardContextual"/>
          <w:rPrChange w:id="435" w:author="Alberto Arzac" w:date="2025-02-12T11:47:00Z">
            <w:rPr>
              <w:rFonts w:ascii="Times New Roman" w:eastAsia="Calibri" w:hAnsi="Times New Roman" w:cs="Times New Roman"/>
              <w:kern w:val="2"/>
              <w:sz w:val="28"/>
              <w:szCs w:val="28"/>
              <w:lang w:val="en-US"/>
              <w14:ligatures w14:val="standardContextual"/>
            </w:rPr>
          </w:rPrChange>
        </w:rPr>
        <w:t xml:space="preserve">between standard chronologies showed significant values for the FIN and APA regions (r = 0.46), where </w:t>
      </w:r>
      <w:commentRangeStart w:id="436"/>
      <w:r w:rsidRPr="0010148B">
        <w:rPr>
          <w:rFonts w:ascii="Times New Roman" w:eastAsia="Calibri" w:hAnsi="Times New Roman" w:cs="Times New Roman"/>
          <w:kern w:val="2"/>
          <w:sz w:val="24"/>
          <w:szCs w:val="24"/>
          <w:lang w:val="en-US"/>
          <w14:ligatures w14:val="standardContextual"/>
          <w:rPrChange w:id="437" w:author="Alberto Arzac" w:date="2025-02-12T11:47:00Z">
            <w:rPr>
              <w:rFonts w:ascii="Times New Roman" w:eastAsia="Calibri" w:hAnsi="Times New Roman" w:cs="Times New Roman"/>
              <w:kern w:val="2"/>
              <w:sz w:val="28"/>
              <w:szCs w:val="28"/>
              <w:lang w:val="en-US"/>
              <w14:ligatures w14:val="standardContextual"/>
            </w:rPr>
          </w:rPrChange>
        </w:rPr>
        <w:t>Pinus sylvestris</w:t>
      </w:r>
      <w:commentRangeEnd w:id="436"/>
      <w:r w:rsidR="00C57EE2">
        <w:rPr>
          <w:rStyle w:val="a4"/>
        </w:rPr>
        <w:commentReference w:id="436"/>
      </w:r>
      <w:r w:rsidRPr="0010148B">
        <w:rPr>
          <w:rFonts w:ascii="Times New Roman" w:eastAsia="Calibri" w:hAnsi="Times New Roman" w:cs="Times New Roman"/>
          <w:kern w:val="2"/>
          <w:sz w:val="24"/>
          <w:szCs w:val="24"/>
          <w:lang w:val="en-US"/>
          <w14:ligatures w14:val="standardContextual"/>
          <w:rPrChange w:id="438" w:author="Alberto Arzac" w:date="2025-02-12T11:47:00Z">
            <w:rPr>
              <w:rFonts w:ascii="Times New Roman" w:eastAsia="Calibri" w:hAnsi="Times New Roman" w:cs="Times New Roman"/>
              <w:kern w:val="2"/>
              <w:sz w:val="28"/>
              <w:szCs w:val="28"/>
              <w:lang w:val="en-US"/>
              <w14:ligatures w14:val="standardContextual"/>
            </w:rPr>
          </w:rPrChange>
        </w:rPr>
        <w:t xml:space="preserve"> grows, and for the CHO and BIL regions (r = 0.36), </w:t>
      </w:r>
      <w:r w:rsidRPr="0010148B">
        <w:rPr>
          <w:rFonts w:ascii="Times New Roman" w:eastAsia="Calibri" w:hAnsi="Times New Roman" w:cs="Times New Roman"/>
          <w:kern w:val="2"/>
          <w:sz w:val="24"/>
          <w:szCs w:val="24"/>
          <w:lang w:val="en-US"/>
          <w14:ligatures w14:val="standardContextual"/>
          <w:rPrChange w:id="439" w:author="Alberto Arzac" w:date="2025-02-12T11:47:00Z">
            <w:rPr>
              <w:rFonts w:ascii="Times New Roman" w:eastAsia="Calibri" w:hAnsi="Times New Roman" w:cs="Times New Roman"/>
              <w:kern w:val="2"/>
              <w:sz w:val="28"/>
              <w:szCs w:val="28"/>
              <w:lang w:val="en-US"/>
              <w14:ligatures w14:val="standardContextual"/>
            </w:rPr>
          </w:rPrChange>
        </w:rPr>
        <w:lastRenderedPageBreak/>
        <w:t xml:space="preserve">where Larix cajanderi grows. No significant values were found for other regions (PUR, KHA), where the main species are </w:t>
      </w:r>
      <w:commentRangeStart w:id="440"/>
      <w:r w:rsidRPr="0010148B">
        <w:rPr>
          <w:rFonts w:ascii="Times New Roman" w:eastAsia="Calibri" w:hAnsi="Times New Roman" w:cs="Times New Roman"/>
          <w:kern w:val="2"/>
          <w:sz w:val="24"/>
          <w:szCs w:val="24"/>
          <w:lang w:val="en-US"/>
          <w14:ligatures w14:val="standardContextual"/>
          <w:rPrChange w:id="441" w:author="Alberto Arzac" w:date="2025-02-12T11:47:00Z">
            <w:rPr>
              <w:rFonts w:ascii="Times New Roman" w:eastAsia="Calibri" w:hAnsi="Times New Roman" w:cs="Times New Roman"/>
              <w:kern w:val="2"/>
              <w:sz w:val="28"/>
              <w:szCs w:val="28"/>
              <w:lang w:val="en-US"/>
              <w14:ligatures w14:val="standardContextual"/>
            </w:rPr>
          </w:rPrChange>
        </w:rPr>
        <w:t xml:space="preserve">Larix sibirica </w:t>
      </w:r>
      <w:commentRangeEnd w:id="440"/>
      <w:r w:rsidR="00C57EE2">
        <w:rPr>
          <w:rStyle w:val="a4"/>
        </w:rPr>
        <w:commentReference w:id="440"/>
      </w:r>
      <w:r w:rsidRPr="0010148B">
        <w:rPr>
          <w:rFonts w:ascii="Times New Roman" w:eastAsia="Calibri" w:hAnsi="Times New Roman" w:cs="Times New Roman"/>
          <w:kern w:val="2"/>
          <w:sz w:val="24"/>
          <w:szCs w:val="24"/>
          <w:lang w:val="en-US"/>
          <w14:ligatures w14:val="standardContextual"/>
          <w:rPrChange w:id="442" w:author="Alberto Arzac" w:date="2025-02-12T11:47:00Z">
            <w:rPr>
              <w:rFonts w:ascii="Times New Roman" w:eastAsia="Calibri" w:hAnsi="Times New Roman" w:cs="Times New Roman"/>
              <w:kern w:val="2"/>
              <w:sz w:val="28"/>
              <w:szCs w:val="28"/>
              <w:lang w:val="en-US"/>
              <w14:ligatures w14:val="standardContextual"/>
            </w:rPr>
          </w:rPrChange>
        </w:rPr>
        <w:t>and Larix gmelinii</w:t>
      </w:r>
      <w:r w:rsidR="000646AD" w:rsidRPr="0010148B">
        <w:rPr>
          <w:sz w:val="24"/>
          <w:szCs w:val="24"/>
          <w:lang w:val="en-US"/>
          <w:rPrChange w:id="443" w:author="Alberto Arzac" w:date="2025-02-12T11:47:00Z">
            <w:rPr>
              <w:lang w:val="en-US"/>
            </w:rPr>
          </w:rPrChange>
        </w:rPr>
        <w:t xml:space="preserve"> </w:t>
      </w:r>
      <w:r w:rsidR="000646AD" w:rsidRPr="0010148B">
        <w:rPr>
          <w:rFonts w:ascii="Times New Roman" w:eastAsia="Calibri" w:hAnsi="Times New Roman" w:cs="Times New Roman"/>
          <w:kern w:val="2"/>
          <w:sz w:val="24"/>
          <w:szCs w:val="24"/>
          <w:lang w:val="en-US"/>
          <w14:ligatures w14:val="standardContextual"/>
          <w:rPrChange w:id="444" w:author="Alberto Arzac" w:date="2025-02-12T11:47:00Z">
            <w:rPr>
              <w:rFonts w:ascii="Times New Roman" w:eastAsia="Calibri" w:hAnsi="Times New Roman" w:cs="Times New Roman"/>
              <w:kern w:val="2"/>
              <w:sz w:val="28"/>
              <w:szCs w:val="28"/>
              <w:lang w:val="en-US"/>
              <w14:ligatures w14:val="standardContextual"/>
            </w:rPr>
          </w:rPrChange>
        </w:rPr>
        <w:t>(Supplement, Fig. 3).</w:t>
      </w:r>
    </w:p>
    <w:p w14:paraId="231F0BF1" w14:textId="77777777" w:rsidR="000701B6" w:rsidRDefault="000701B6" w:rsidP="000701B6">
      <w:pPr>
        <w:spacing w:after="0" w:line="480" w:lineRule="auto"/>
        <w:contextualSpacing/>
        <w:jc w:val="both"/>
        <w:rPr>
          <w:ins w:id="445" w:author="Alberto Arzac" w:date="2025-02-12T13:55:00Z"/>
          <w:rFonts w:ascii="Times New Roman" w:eastAsia="Calibri" w:hAnsi="Times New Roman" w:cs="Times New Roman"/>
          <w:kern w:val="2"/>
          <w:sz w:val="24"/>
          <w:szCs w:val="24"/>
          <w:lang w:val="en-US"/>
          <w14:ligatures w14:val="standardContextual"/>
        </w:rPr>
      </w:pPr>
    </w:p>
    <w:p w14:paraId="7AC3925D" w14:textId="0A66C1A2" w:rsidR="00393F83" w:rsidRPr="0010148B" w:rsidRDefault="00393F83">
      <w:pPr>
        <w:spacing w:after="0" w:line="480" w:lineRule="auto"/>
        <w:contextualSpacing/>
        <w:jc w:val="both"/>
        <w:rPr>
          <w:rFonts w:ascii="Times New Roman" w:eastAsia="Calibri" w:hAnsi="Times New Roman" w:cs="Times New Roman"/>
          <w:kern w:val="2"/>
          <w:sz w:val="24"/>
          <w:szCs w:val="24"/>
          <w:lang w:val="en-US"/>
          <w14:ligatures w14:val="standardContextual"/>
          <w:rPrChange w:id="446" w:author="Alberto Arzac" w:date="2025-02-12T11:47:00Z">
            <w:rPr>
              <w:rFonts w:ascii="Times New Roman" w:eastAsia="Calibri" w:hAnsi="Times New Roman" w:cs="Times New Roman"/>
              <w:kern w:val="2"/>
              <w:sz w:val="28"/>
              <w:szCs w:val="28"/>
              <w:lang w:val="en-US"/>
              <w14:ligatures w14:val="standardContextual"/>
            </w:rPr>
          </w:rPrChange>
        </w:rPr>
        <w:pPrChange w:id="447" w:author="Alberto Arzac" w:date="2025-02-12T13:55:00Z">
          <w:pPr>
            <w:spacing w:after="0" w:line="480" w:lineRule="auto"/>
            <w:ind w:firstLine="709"/>
            <w:contextualSpacing/>
            <w:jc w:val="both"/>
          </w:pPr>
        </w:pPrChange>
      </w:pPr>
      <w:r w:rsidRPr="0010148B">
        <w:rPr>
          <w:rFonts w:ascii="Times New Roman" w:eastAsia="Calibri" w:hAnsi="Times New Roman" w:cs="Times New Roman"/>
          <w:kern w:val="2"/>
          <w:sz w:val="24"/>
          <w:szCs w:val="24"/>
          <w:lang w:val="en-US"/>
          <w14:ligatures w14:val="standardContextual"/>
          <w:rPrChange w:id="448" w:author="Alberto Arzac" w:date="2025-02-12T11:47:00Z">
            <w:rPr>
              <w:rFonts w:ascii="Times New Roman" w:eastAsia="Calibri" w:hAnsi="Times New Roman" w:cs="Times New Roman"/>
              <w:kern w:val="2"/>
              <w:sz w:val="28"/>
              <w:szCs w:val="28"/>
              <w:lang w:val="en-US"/>
              <w14:ligatures w14:val="standardContextual"/>
            </w:rPr>
          </w:rPrChange>
        </w:rPr>
        <w:t>The highest positive correlation is observed between the FIN and APA sites (r = 0.59), which is due to similar climatic conditions of the northwestern part of Eurasia and the same wood species (</w:t>
      </w:r>
      <w:r w:rsidRPr="0010148B">
        <w:rPr>
          <w:rFonts w:ascii="Times New Roman" w:eastAsia="Calibri" w:hAnsi="Times New Roman" w:cs="Times New Roman"/>
          <w:i/>
          <w:iCs/>
          <w:kern w:val="2"/>
          <w:sz w:val="24"/>
          <w:szCs w:val="24"/>
          <w:lang w:val="en-US"/>
          <w14:ligatures w14:val="standardContextual"/>
          <w:rPrChange w:id="449" w:author="Alberto Arzac" w:date="2025-02-12T11:47:00Z">
            <w:rPr>
              <w:rFonts w:ascii="Times New Roman" w:eastAsia="Calibri" w:hAnsi="Times New Roman" w:cs="Times New Roman"/>
              <w:i/>
              <w:iCs/>
              <w:kern w:val="2"/>
              <w:sz w:val="28"/>
              <w:szCs w:val="28"/>
              <w:lang w:val="en-US"/>
              <w14:ligatures w14:val="standardContextual"/>
            </w:rPr>
          </w:rPrChange>
        </w:rPr>
        <w:t>P. sylvestris</w:t>
      </w:r>
      <w:r w:rsidRPr="0010148B">
        <w:rPr>
          <w:rFonts w:ascii="Times New Roman" w:eastAsia="Calibri" w:hAnsi="Times New Roman" w:cs="Times New Roman"/>
          <w:kern w:val="2"/>
          <w:sz w:val="24"/>
          <w:szCs w:val="24"/>
          <w:lang w:val="en-US"/>
          <w14:ligatures w14:val="standardContextual"/>
          <w:rPrChange w:id="450" w:author="Alberto Arzac" w:date="2025-02-12T11:47:00Z">
            <w:rPr>
              <w:rFonts w:ascii="Times New Roman" w:eastAsia="Calibri" w:hAnsi="Times New Roman" w:cs="Times New Roman"/>
              <w:kern w:val="2"/>
              <w:sz w:val="28"/>
              <w:szCs w:val="28"/>
              <w:lang w:val="en-US"/>
              <w14:ligatures w14:val="standardContextual"/>
            </w:rPr>
          </w:rPrChange>
        </w:rPr>
        <w:t>). A moderate positive correlation is also found between the BIL and CHO sites (r = 0.42), which is explained by their geographical proximity and belonging to the same species (</w:t>
      </w:r>
      <w:r w:rsidRPr="0010148B">
        <w:rPr>
          <w:rFonts w:ascii="Times New Roman" w:eastAsia="Calibri" w:hAnsi="Times New Roman" w:cs="Times New Roman"/>
          <w:i/>
          <w:iCs/>
          <w:kern w:val="2"/>
          <w:sz w:val="24"/>
          <w:szCs w:val="24"/>
          <w:lang w:val="en-US"/>
          <w14:ligatures w14:val="standardContextual"/>
          <w:rPrChange w:id="451" w:author="Alberto Arzac" w:date="2025-02-12T11:47:00Z">
            <w:rPr>
              <w:rFonts w:ascii="Times New Roman" w:eastAsia="Calibri" w:hAnsi="Times New Roman" w:cs="Times New Roman"/>
              <w:i/>
              <w:iCs/>
              <w:kern w:val="2"/>
              <w:sz w:val="28"/>
              <w:szCs w:val="28"/>
              <w:lang w:val="en-US"/>
              <w14:ligatures w14:val="standardContextual"/>
            </w:rPr>
          </w:rPrChange>
        </w:rPr>
        <w:t>L. cajanderi</w:t>
      </w:r>
      <w:r w:rsidRPr="0010148B">
        <w:rPr>
          <w:rFonts w:ascii="Times New Roman" w:eastAsia="Calibri" w:hAnsi="Times New Roman" w:cs="Times New Roman"/>
          <w:kern w:val="2"/>
          <w:sz w:val="24"/>
          <w:szCs w:val="24"/>
          <w:lang w:val="en-US"/>
          <w14:ligatures w14:val="standardContextual"/>
          <w:rPrChange w:id="452" w:author="Alberto Arzac" w:date="2025-02-12T11:47:00Z">
            <w:rPr>
              <w:rFonts w:ascii="Times New Roman" w:eastAsia="Calibri" w:hAnsi="Times New Roman" w:cs="Times New Roman"/>
              <w:kern w:val="2"/>
              <w:sz w:val="28"/>
              <w:szCs w:val="28"/>
              <w:lang w:val="en-US"/>
              <w14:ligatures w14:val="standardContextual"/>
            </w:rPr>
          </w:rPrChange>
        </w:rPr>
        <w:t>).</w:t>
      </w:r>
    </w:p>
    <w:p w14:paraId="777D9492" w14:textId="77777777" w:rsidR="000701B6" w:rsidRDefault="000701B6" w:rsidP="000701B6">
      <w:pPr>
        <w:spacing w:after="0" w:line="480" w:lineRule="auto"/>
        <w:contextualSpacing/>
        <w:jc w:val="both"/>
        <w:rPr>
          <w:ins w:id="453" w:author="Alberto Arzac" w:date="2025-02-12T13:55:00Z"/>
          <w:rFonts w:ascii="Times New Roman" w:eastAsia="Calibri" w:hAnsi="Times New Roman" w:cs="Times New Roman"/>
          <w:kern w:val="2"/>
          <w:sz w:val="24"/>
          <w:szCs w:val="24"/>
          <w:lang w:val="en-US"/>
          <w14:ligatures w14:val="standardContextual"/>
        </w:rPr>
      </w:pPr>
    </w:p>
    <w:p w14:paraId="56AF58EF" w14:textId="0A9B00E2" w:rsidR="00393F83" w:rsidRPr="0010148B" w:rsidRDefault="00393F83">
      <w:pPr>
        <w:spacing w:after="0" w:line="480" w:lineRule="auto"/>
        <w:contextualSpacing/>
        <w:jc w:val="both"/>
        <w:rPr>
          <w:rFonts w:ascii="Times New Roman" w:eastAsia="Calibri" w:hAnsi="Times New Roman" w:cs="Times New Roman"/>
          <w:kern w:val="2"/>
          <w:sz w:val="24"/>
          <w:szCs w:val="24"/>
          <w:lang w:val="en-US"/>
          <w14:ligatures w14:val="standardContextual"/>
          <w:rPrChange w:id="454" w:author="Alberto Arzac" w:date="2025-02-12T11:47:00Z">
            <w:rPr>
              <w:rFonts w:ascii="Times New Roman" w:eastAsia="Calibri" w:hAnsi="Times New Roman" w:cs="Times New Roman"/>
              <w:kern w:val="2"/>
              <w:sz w:val="28"/>
              <w:szCs w:val="28"/>
              <w:lang w:val="en-US"/>
              <w14:ligatures w14:val="standardContextual"/>
            </w:rPr>
          </w:rPrChange>
        </w:rPr>
        <w:pPrChange w:id="455" w:author="Alberto Arzac" w:date="2025-02-12T13:55:00Z">
          <w:pPr>
            <w:spacing w:after="0" w:line="480" w:lineRule="auto"/>
            <w:ind w:firstLine="709"/>
            <w:contextualSpacing/>
            <w:jc w:val="both"/>
          </w:pPr>
        </w:pPrChange>
      </w:pPr>
      <w:r w:rsidRPr="0010148B">
        <w:rPr>
          <w:rFonts w:ascii="Times New Roman" w:eastAsia="Calibri" w:hAnsi="Times New Roman" w:cs="Times New Roman"/>
          <w:kern w:val="2"/>
          <w:sz w:val="24"/>
          <w:szCs w:val="24"/>
          <w:lang w:val="en-US"/>
          <w14:ligatures w14:val="standardContextual"/>
          <w:rPrChange w:id="456" w:author="Alberto Arzac" w:date="2025-02-12T11:47:00Z">
            <w:rPr>
              <w:rFonts w:ascii="Times New Roman" w:eastAsia="Calibri" w:hAnsi="Times New Roman" w:cs="Times New Roman"/>
              <w:kern w:val="2"/>
              <w:sz w:val="28"/>
              <w:szCs w:val="28"/>
              <w:lang w:val="en-US"/>
              <w14:ligatures w14:val="standardContextual"/>
            </w:rPr>
          </w:rPrChange>
        </w:rPr>
        <w:t>Sites with different larch species demonstrate weak positive correlations (PUR</w:t>
      </w:r>
      <w:r w:rsidR="00703494" w:rsidRPr="0010148B">
        <w:rPr>
          <w:rFonts w:ascii="Times New Roman" w:eastAsia="Calibri" w:hAnsi="Times New Roman" w:cs="Times New Roman"/>
          <w:kern w:val="2"/>
          <w:sz w:val="24"/>
          <w:szCs w:val="24"/>
          <w:lang w:val="en-US"/>
          <w14:ligatures w14:val="standardContextual"/>
          <w:rPrChange w:id="457" w:author="Alberto Arzac" w:date="2025-02-12T11:47:00Z">
            <w:rPr>
              <w:rFonts w:ascii="Times New Roman" w:eastAsia="Calibri" w:hAnsi="Times New Roman" w:cs="Times New Roman"/>
              <w:kern w:val="2"/>
              <w:sz w:val="28"/>
              <w:szCs w:val="28"/>
              <w:lang w:val="en-US"/>
              <w14:ligatures w14:val="standardContextual"/>
            </w:rPr>
          </w:rPrChange>
        </w:rPr>
        <w:t xml:space="preserve"> - </w:t>
      </w:r>
      <w:r w:rsidRPr="0010148B">
        <w:rPr>
          <w:rFonts w:ascii="Times New Roman" w:eastAsia="Calibri" w:hAnsi="Times New Roman" w:cs="Times New Roman"/>
          <w:kern w:val="2"/>
          <w:sz w:val="24"/>
          <w:szCs w:val="24"/>
          <w:lang w:val="en-US"/>
          <w14:ligatures w14:val="standardContextual"/>
          <w:rPrChange w:id="458" w:author="Alberto Arzac" w:date="2025-02-12T11:47:00Z">
            <w:rPr>
              <w:rFonts w:ascii="Times New Roman" w:eastAsia="Calibri" w:hAnsi="Times New Roman" w:cs="Times New Roman"/>
              <w:kern w:val="2"/>
              <w:sz w:val="28"/>
              <w:szCs w:val="28"/>
              <w:lang w:val="en-US"/>
              <w14:ligatures w14:val="standardContextual"/>
            </w:rPr>
          </w:rPrChange>
        </w:rPr>
        <w:t xml:space="preserve">KHA, </w:t>
      </w:r>
      <w:commentRangeStart w:id="459"/>
      <w:r w:rsidRPr="0010148B">
        <w:rPr>
          <w:rFonts w:ascii="Times New Roman" w:eastAsia="Calibri" w:hAnsi="Times New Roman" w:cs="Times New Roman"/>
          <w:kern w:val="2"/>
          <w:sz w:val="24"/>
          <w:szCs w:val="24"/>
          <w:lang w:val="en-US"/>
          <w14:ligatures w14:val="standardContextual"/>
          <w:rPrChange w:id="460" w:author="Alberto Arzac" w:date="2025-02-12T11:47:00Z">
            <w:rPr>
              <w:rFonts w:ascii="Times New Roman" w:eastAsia="Calibri" w:hAnsi="Times New Roman" w:cs="Times New Roman"/>
              <w:kern w:val="2"/>
              <w:sz w:val="28"/>
              <w:szCs w:val="28"/>
              <w:lang w:val="en-US"/>
              <w14:ligatures w14:val="standardContextual"/>
            </w:rPr>
          </w:rPrChange>
        </w:rPr>
        <w:t>r = 0.25</w:t>
      </w:r>
      <w:commentRangeEnd w:id="459"/>
      <w:r w:rsidR="00C57EE2">
        <w:rPr>
          <w:rStyle w:val="a4"/>
        </w:rPr>
        <w:commentReference w:id="459"/>
      </w:r>
      <w:r w:rsidRPr="0010148B">
        <w:rPr>
          <w:rFonts w:ascii="Times New Roman" w:eastAsia="Calibri" w:hAnsi="Times New Roman" w:cs="Times New Roman"/>
          <w:kern w:val="2"/>
          <w:sz w:val="24"/>
          <w:szCs w:val="24"/>
          <w:lang w:val="en-US"/>
          <w14:ligatures w14:val="standardContextual"/>
          <w:rPrChange w:id="461" w:author="Alberto Arzac" w:date="2025-02-12T11:47:00Z">
            <w:rPr>
              <w:rFonts w:ascii="Times New Roman" w:eastAsia="Calibri" w:hAnsi="Times New Roman" w:cs="Times New Roman"/>
              <w:kern w:val="2"/>
              <w:sz w:val="28"/>
              <w:szCs w:val="28"/>
              <w:lang w:val="en-US"/>
              <w14:ligatures w14:val="standardContextual"/>
            </w:rPr>
          </w:rPrChange>
        </w:rPr>
        <w:t xml:space="preserve">), which may be due to partially similar climatic conditions, but differences in the ecological adaptations of </w:t>
      </w:r>
      <w:r w:rsidRPr="0010148B">
        <w:rPr>
          <w:rFonts w:ascii="Times New Roman" w:eastAsia="Calibri" w:hAnsi="Times New Roman" w:cs="Times New Roman"/>
          <w:i/>
          <w:iCs/>
          <w:kern w:val="2"/>
          <w:sz w:val="24"/>
          <w:szCs w:val="24"/>
          <w:lang w:val="en-US"/>
          <w14:ligatures w14:val="standardContextual"/>
          <w:rPrChange w:id="462" w:author="Alberto Arzac" w:date="2025-02-12T11:47:00Z">
            <w:rPr>
              <w:rFonts w:ascii="Times New Roman" w:eastAsia="Calibri" w:hAnsi="Times New Roman" w:cs="Times New Roman"/>
              <w:i/>
              <w:iCs/>
              <w:kern w:val="2"/>
              <w:sz w:val="28"/>
              <w:szCs w:val="28"/>
              <w:lang w:val="en-US"/>
              <w14:ligatures w14:val="standardContextual"/>
            </w:rPr>
          </w:rPrChange>
        </w:rPr>
        <w:t>L. sibirica</w:t>
      </w:r>
      <w:r w:rsidRPr="0010148B">
        <w:rPr>
          <w:rFonts w:ascii="Times New Roman" w:eastAsia="Calibri" w:hAnsi="Times New Roman" w:cs="Times New Roman"/>
          <w:kern w:val="2"/>
          <w:sz w:val="24"/>
          <w:szCs w:val="24"/>
          <w:lang w:val="en-US"/>
          <w14:ligatures w14:val="standardContextual"/>
          <w:rPrChange w:id="463" w:author="Alberto Arzac" w:date="2025-02-12T11:47:00Z">
            <w:rPr>
              <w:rFonts w:ascii="Times New Roman" w:eastAsia="Calibri" w:hAnsi="Times New Roman" w:cs="Times New Roman"/>
              <w:kern w:val="2"/>
              <w:sz w:val="28"/>
              <w:szCs w:val="28"/>
              <w:lang w:val="en-US"/>
              <w14:ligatures w14:val="standardContextual"/>
            </w:rPr>
          </w:rPrChange>
        </w:rPr>
        <w:t xml:space="preserve"> and </w:t>
      </w:r>
      <w:r w:rsidRPr="0010148B">
        <w:rPr>
          <w:rFonts w:ascii="Times New Roman" w:eastAsia="Calibri" w:hAnsi="Times New Roman" w:cs="Times New Roman"/>
          <w:i/>
          <w:iCs/>
          <w:kern w:val="2"/>
          <w:sz w:val="24"/>
          <w:szCs w:val="24"/>
          <w:lang w:val="en-US"/>
          <w14:ligatures w14:val="standardContextual"/>
          <w:rPrChange w:id="464" w:author="Alberto Arzac" w:date="2025-02-12T11:47:00Z">
            <w:rPr>
              <w:rFonts w:ascii="Times New Roman" w:eastAsia="Calibri" w:hAnsi="Times New Roman" w:cs="Times New Roman"/>
              <w:i/>
              <w:iCs/>
              <w:kern w:val="2"/>
              <w:sz w:val="28"/>
              <w:szCs w:val="28"/>
              <w:lang w:val="en-US"/>
              <w14:ligatures w14:val="standardContextual"/>
            </w:rPr>
          </w:rPrChange>
        </w:rPr>
        <w:t>L. gmelinii.</w:t>
      </w:r>
      <w:r w:rsidRPr="0010148B">
        <w:rPr>
          <w:rFonts w:ascii="Times New Roman" w:eastAsia="Calibri" w:hAnsi="Times New Roman" w:cs="Times New Roman"/>
          <w:kern w:val="2"/>
          <w:sz w:val="24"/>
          <w:szCs w:val="24"/>
          <w:lang w:val="en-US"/>
          <w14:ligatures w14:val="standardContextual"/>
          <w:rPrChange w:id="465" w:author="Alberto Arzac" w:date="2025-02-12T11:47:00Z">
            <w:rPr>
              <w:rFonts w:ascii="Times New Roman" w:eastAsia="Calibri" w:hAnsi="Times New Roman" w:cs="Times New Roman"/>
              <w:kern w:val="2"/>
              <w:sz w:val="28"/>
              <w:szCs w:val="28"/>
              <w:lang w:val="en-US"/>
              <w14:ligatures w14:val="standardContextual"/>
            </w:rPr>
          </w:rPrChange>
        </w:rPr>
        <w:t xml:space="preserve"> In contrast, negative correlations are noted between the eastern and western sites (</w:t>
      </w:r>
      <w:commentRangeStart w:id="466"/>
      <w:r w:rsidRPr="0010148B">
        <w:rPr>
          <w:rFonts w:ascii="Times New Roman" w:eastAsia="Calibri" w:hAnsi="Times New Roman" w:cs="Times New Roman"/>
          <w:kern w:val="2"/>
          <w:sz w:val="24"/>
          <w:szCs w:val="24"/>
          <w:lang w:val="en-US"/>
          <w14:ligatures w14:val="standardContextual"/>
          <w:rPrChange w:id="467" w:author="Alberto Arzac" w:date="2025-02-12T11:47:00Z">
            <w:rPr>
              <w:rFonts w:ascii="Times New Roman" w:eastAsia="Calibri" w:hAnsi="Times New Roman" w:cs="Times New Roman"/>
              <w:kern w:val="2"/>
              <w:sz w:val="28"/>
              <w:szCs w:val="28"/>
              <w:lang w:val="en-US"/>
              <w14:ligatures w14:val="standardContextual"/>
            </w:rPr>
          </w:rPrChange>
        </w:rPr>
        <w:t>CHO</w:t>
      </w:r>
      <w:r w:rsidR="00703494" w:rsidRPr="0010148B">
        <w:rPr>
          <w:rFonts w:ascii="Times New Roman" w:eastAsia="Calibri" w:hAnsi="Times New Roman" w:cs="Times New Roman"/>
          <w:kern w:val="2"/>
          <w:sz w:val="24"/>
          <w:szCs w:val="24"/>
          <w:lang w:val="en-US"/>
          <w14:ligatures w14:val="standardContextual"/>
          <w:rPrChange w:id="468" w:author="Alberto Arzac" w:date="2025-02-12T11:47:00Z">
            <w:rPr>
              <w:rFonts w:ascii="Times New Roman" w:eastAsia="Calibri" w:hAnsi="Times New Roman" w:cs="Times New Roman"/>
              <w:kern w:val="2"/>
              <w:sz w:val="28"/>
              <w:szCs w:val="28"/>
              <w:lang w:val="en-US"/>
              <w14:ligatures w14:val="standardContextual"/>
            </w:rPr>
          </w:rPrChange>
        </w:rPr>
        <w:t xml:space="preserve"> - </w:t>
      </w:r>
      <w:r w:rsidRPr="0010148B">
        <w:rPr>
          <w:rFonts w:ascii="Times New Roman" w:eastAsia="Calibri" w:hAnsi="Times New Roman" w:cs="Times New Roman"/>
          <w:kern w:val="2"/>
          <w:sz w:val="24"/>
          <w:szCs w:val="24"/>
          <w:lang w:val="en-US"/>
          <w14:ligatures w14:val="standardContextual"/>
          <w:rPrChange w:id="469" w:author="Alberto Arzac" w:date="2025-02-12T11:47:00Z">
            <w:rPr>
              <w:rFonts w:ascii="Times New Roman" w:eastAsia="Calibri" w:hAnsi="Times New Roman" w:cs="Times New Roman"/>
              <w:kern w:val="2"/>
              <w:sz w:val="28"/>
              <w:szCs w:val="28"/>
              <w:lang w:val="en-US"/>
              <w14:ligatures w14:val="standardContextual"/>
            </w:rPr>
          </w:rPrChange>
        </w:rPr>
        <w:t>PUR, r = -0.43; CHO</w:t>
      </w:r>
      <w:r w:rsidR="00703494" w:rsidRPr="0010148B">
        <w:rPr>
          <w:rFonts w:ascii="Times New Roman" w:eastAsia="Calibri" w:hAnsi="Times New Roman" w:cs="Times New Roman"/>
          <w:kern w:val="2"/>
          <w:sz w:val="24"/>
          <w:szCs w:val="24"/>
          <w:lang w:val="en-US"/>
          <w14:ligatures w14:val="standardContextual"/>
          <w:rPrChange w:id="470" w:author="Alberto Arzac" w:date="2025-02-12T11:47:00Z">
            <w:rPr>
              <w:rFonts w:ascii="Times New Roman" w:eastAsia="Calibri" w:hAnsi="Times New Roman" w:cs="Times New Roman"/>
              <w:kern w:val="2"/>
              <w:sz w:val="28"/>
              <w:szCs w:val="28"/>
              <w:lang w:val="en-US"/>
              <w14:ligatures w14:val="standardContextual"/>
            </w:rPr>
          </w:rPrChange>
        </w:rPr>
        <w:t xml:space="preserve"> - </w:t>
      </w:r>
      <w:r w:rsidRPr="0010148B">
        <w:rPr>
          <w:rFonts w:ascii="Times New Roman" w:eastAsia="Calibri" w:hAnsi="Times New Roman" w:cs="Times New Roman"/>
          <w:kern w:val="2"/>
          <w:sz w:val="24"/>
          <w:szCs w:val="24"/>
          <w:lang w:val="en-US"/>
          <w14:ligatures w14:val="standardContextual"/>
          <w:rPrChange w:id="471" w:author="Alberto Arzac" w:date="2025-02-12T11:47:00Z">
            <w:rPr>
              <w:rFonts w:ascii="Times New Roman" w:eastAsia="Calibri" w:hAnsi="Times New Roman" w:cs="Times New Roman"/>
              <w:kern w:val="2"/>
              <w:sz w:val="28"/>
              <w:szCs w:val="28"/>
              <w:lang w:val="en-US"/>
              <w14:ligatures w14:val="standardContextual"/>
            </w:rPr>
          </w:rPrChange>
        </w:rPr>
        <w:t>FIN, r</w:t>
      </w:r>
      <w:r w:rsidR="00703494" w:rsidRPr="0010148B">
        <w:rPr>
          <w:rFonts w:ascii="Times New Roman" w:eastAsia="Calibri" w:hAnsi="Times New Roman" w:cs="Times New Roman"/>
          <w:kern w:val="2"/>
          <w:sz w:val="24"/>
          <w:szCs w:val="24"/>
          <w:lang w:val="en-US"/>
          <w14:ligatures w14:val="standardContextual"/>
          <w:rPrChange w:id="472" w:author="Alberto Arzac" w:date="2025-02-12T11:47:00Z">
            <w:rPr>
              <w:rFonts w:ascii="Times New Roman" w:eastAsia="Calibri" w:hAnsi="Times New Roman" w:cs="Times New Roman"/>
              <w:kern w:val="2"/>
              <w:sz w:val="28"/>
              <w:szCs w:val="28"/>
              <w:lang w:val="en-US"/>
              <w14:ligatures w14:val="standardContextual"/>
            </w:rPr>
          </w:rPrChange>
        </w:rPr>
        <w:t xml:space="preserve"> =</w:t>
      </w:r>
      <w:r w:rsidRPr="0010148B">
        <w:rPr>
          <w:rFonts w:ascii="Times New Roman" w:eastAsia="Calibri" w:hAnsi="Times New Roman" w:cs="Times New Roman"/>
          <w:kern w:val="2"/>
          <w:sz w:val="24"/>
          <w:szCs w:val="24"/>
          <w:lang w:val="en-US"/>
          <w14:ligatures w14:val="standardContextual"/>
          <w:rPrChange w:id="473" w:author="Alberto Arzac" w:date="2025-02-12T11:47:00Z">
            <w:rPr>
              <w:rFonts w:ascii="Times New Roman" w:eastAsia="Calibri" w:hAnsi="Times New Roman" w:cs="Times New Roman"/>
              <w:kern w:val="2"/>
              <w:sz w:val="28"/>
              <w:szCs w:val="28"/>
              <w:lang w:val="en-US"/>
              <w14:ligatures w14:val="standardContextual"/>
            </w:rPr>
          </w:rPrChange>
        </w:rPr>
        <w:t xml:space="preserve"> -0.39</w:t>
      </w:r>
      <w:commentRangeEnd w:id="466"/>
      <w:r w:rsidR="00C57EE2">
        <w:rPr>
          <w:rStyle w:val="a4"/>
        </w:rPr>
        <w:commentReference w:id="466"/>
      </w:r>
      <w:r w:rsidRPr="0010148B">
        <w:rPr>
          <w:rFonts w:ascii="Times New Roman" w:eastAsia="Calibri" w:hAnsi="Times New Roman" w:cs="Times New Roman"/>
          <w:kern w:val="2"/>
          <w:sz w:val="24"/>
          <w:szCs w:val="24"/>
          <w:lang w:val="en-US"/>
          <w14:ligatures w14:val="standardContextual"/>
          <w:rPrChange w:id="474" w:author="Alberto Arzac" w:date="2025-02-12T11:47:00Z">
            <w:rPr>
              <w:rFonts w:ascii="Times New Roman" w:eastAsia="Calibri" w:hAnsi="Times New Roman" w:cs="Times New Roman"/>
              <w:kern w:val="2"/>
              <w:sz w:val="28"/>
              <w:szCs w:val="28"/>
              <w:lang w:val="en-US"/>
              <w14:ligatures w14:val="standardContextual"/>
            </w:rPr>
          </w:rPrChange>
        </w:rPr>
        <w:t>), indicating differences in tree responses to climatic factors.</w:t>
      </w:r>
    </w:p>
    <w:p w14:paraId="640123F7" w14:textId="04D6D7B8" w:rsidR="003416D4" w:rsidRPr="0010148B" w:rsidRDefault="003416D4" w:rsidP="00E24FD2">
      <w:pPr>
        <w:spacing w:after="0" w:line="480" w:lineRule="auto"/>
        <w:ind w:firstLine="709"/>
        <w:contextualSpacing/>
        <w:jc w:val="both"/>
        <w:rPr>
          <w:rFonts w:ascii="Times New Roman" w:eastAsia="Calibri" w:hAnsi="Times New Roman" w:cs="Times New Roman"/>
          <w:b/>
          <w:bCs/>
          <w:kern w:val="2"/>
          <w:sz w:val="24"/>
          <w:szCs w:val="24"/>
          <w14:ligatures w14:val="standardContextual"/>
        </w:rPr>
      </w:pPr>
      <w:r w:rsidRPr="0010148B">
        <w:rPr>
          <w:noProof/>
          <w:sz w:val="24"/>
          <w:szCs w:val="24"/>
          <w:lang w:eastAsia="ru-RU"/>
        </w:rPr>
        <w:drawing>
          <wp:inline distT="0" distB="0" distL="0" distR="0" wp14:anchorId="66DE958B" wp14:editId="684E3EC3">
            <wp:extent cx="2837997" cy="2609258"/>
            <wp:effectExtent l="0" t="0" r="635" b="635"/>
            <wp:docPr id="13979246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48152" cy="2618594"/>
                    </a:xfrm>
                    <a:prstGeom prst="rect">
                      <a:avLst/>
                    </a:prstGeom>
                    <a:noFill/>
                    <a:ln>
                      <a:noFill/>
                    </a:ln>
                  </pic:spPr>
                </pic:pic>
              </a:graphicData>
            </a:graphic>
          </wp:inline>
        </w:drawing>
      </w:r>
    </w:p>
    <w:p w14:paraId="576EC9ED" w14:textId="03766C22" w:rsidR="00CF2FF7" w:rsidRPr="0010148B" w:rsidRDefault="003416D4" w:rsidP="00B223B4">
      <w:pPr>
        <w:spacing w:after="0" w:line="480" w:lineRule="auto"/>
        <w:contextualSpacing/>
        <w:rPr>
          <w:rFonts w:ascii="Times New Roman" w:eastAsia="Calibri" w:hAnsi="Times New Roman" w:cs="Times New Roman"/>
          <w:kern w:val="2"/>
          <w:sz w:val="24"/>
          <w:szCs w:val="24"/>
          <w:lang w:val="en-US"/>
          <w14:ligatures w14:val="standardContextual"/>
        </w:rPr>
      </w:pPr>
      <w:commentRangeStart w:id="475"/>
      <w:r w:rsidRPr="0010148B">
        <w:rPr>
          <w:rFonts w:ascii="Times New Roman" w:eastAsia="Calibri" w:hAnsi="Times New Roman" w:cs="Times New Roman"/>
          <w:b/>
          <w:bCs/>
          <w:kern w:val="2"/>
          <w:sz w:val="24"/>
          <w:szCs w:val="24"/>
          <w:lang w:val="en-US"/>
          <w14:ligatures w14:val="standardContextual"/>
        </w:rPr>
        <w:t xml:space="preserve">Figure </w:t>
      </w:r>
      <w:commentRangeEnd w:id="475"/>
      <w:r w:rsidR="00C57EE2">
        <w:rPr>
          <w:rStyle w:val="a4"/>
        </w:rPr>
        <w:commentReference w:id="475"/>
      </w:r>
      <w:r w:rsidRPr="0010148B">
        <w:rPr>
          <w:rFonts w:ascii="Times New Roman" w:eastAsia="Calibri" w:hAnsi="Times New Roman" w:cs="Times New Roman"/>
          <w:b/>
          <w:bCs/>
          <w:kern w:val="2"/>
          <w:sz w:val="24"/>
          <w:szCs w:val="24"/>
          <w:lang w:val="en-US"/>
          <w14:ligatures w14:val="standardContextual"/>
        </w:rPr>
        <w:t>2.</w:t>
      </w:r>
      <w:r w:rsidRPr="0010148B">
        <w:rPr>
          <w:rFonts w:ascii="Times New Roman" w:eastAsia="Calibri" w:hAnsi="Times New Roman" w:cs="Times New Roman"/>
          <w:kern w:val="2"/>
          <w:sz w:val="24"/>
          <w:szCs w:val="24"/>
          <w:lang w:val="en-US"/>
          <w14:ligatures w14:val="standardContextual"/>
        </w:rPr>
        <w:t xml:space="preserve">  </w:t>
      </w:r>
      <w:r w:rsidR="00393F83" w:rsidRPr="0010148B">
        <w:rPr>
          <w:rFonts w:ascii="Times New Roman" w:eastAsia="Calibri" w:hAnsi="Times New Roman" w:cs="Times New Roman"/>
          <w:kern w:val="2"/>
          <w:sz w:val="24"/>
          <w:szCs w:val="24"/>
          <w:lang w:val="en-US"/>
          <w14:ligatures w14:val="standardContextual"/>
        </w:rPr>
        <w:t>Correlation matrix of tree ring widths between study areas</w:t>
      </w:r>
    </w:p>
    <w:p w14:paraId="01C417B3" w14:textId="77777777" w:rsidR="00B223B4" w:rsidRPr="0010148B" w:rsidDel="000701B6" w:rsidRDefault="00B223B4" w:rsidP="00B223B4">
      <w:pPr>
        <w:spacing w:after="0" w:line="480" w:lineRule="auto"/>
        <w:contextualSpacing/>
        <w:rPr>
          <w:del w:id="476" w:author="Alberto Arzac" w:date="2025-02-12T13:55:00Z"/>
          <w:rFonts w:ascii="Times New Roman" w:eastAsia="Calibri" w:hAnsi="Times New Roman" w:cs="Times New Roman"/>
          <w:kern w:val="2"/>
          <w:sz w:val="24"/>
          <w:szCs w:val="24"/>
          <w:lang w:val="en-US"/>
          <w14:ligatures w14:val="standardContextual"/>
        </w:rPr>
      </w:pPr>
    </w:p>
    <w:p w14:paraId="7FC124A1" w14:textId="6A26393D" w:rsidR="00F31D1C" w:rsidRPr="000701B6" w:rsidRDefault="0062503D" w:rsidP="00E24FD2">
      <w:pPr>
        <w:spacing w:after="0" w:line="480" w:lineRule="auto"/>
        <w:ind w:firstLine="709"/>
        <w:contextualSpacing/>
        <w:jc w:val="both"/>
        <w:rPr>
          <w:rFonts w:ascii="Times New Roman" w:eastAsia="Calibri" w:hAnsi="Times New Roman" w:cs="Times New Roman"/>
          <w:i/>
          <w:iCs/>
          <w:kern w:val="2"/>
          <w:sz w:val="24"/>
          <w:szCs w:val="24"/>
          <w:lang w:val="en-US"/>
          <w14:ligatures w14:val="standardContextual"/>
          <w:rPrChange w:id="477" w:author="Alberto Arzac" w:date="2025-02-12T13:55:00Z">
            <w:rPr>
              <w:rFonts w:ascii="Times New Roman" w:eastAsia="Calibri" w:hAnsi="Times New Roman" w:cs="Times New Roman"/>
              <w:b/>
              <w:bCs/>
              <w:kern w:val="2"/>
              <w:sz w:val="24"/>
              <w:szCs w:val="24"/>
              <w:lang w:val="en-US"/>
              <w14:ligatures w14:val="standardContextual"/>
            </w:rPr>
          </w:rPrChange>
        </w:rPr>
      </w:pPr>
      <w:r w:rsidRPr="000701B6">
        <w:rPr>
          <w:rFonts w:ascii="Times New Roman" w:eastAsia="Calibri" w:hAnsi="Times New Roman" w:cs="Times New Roman"/>
          <w:i/>
          <w:iCs/>
          <w:kern w:val="2"/>
          <w:sz w:val="24"/>
          <w:szCs w:val="24"/>
          <w:lang w:val="en-US"/>
          <w14:ligatures w14:val="standardContextual"/>
          <w:rPrChange w:id="478" w:author="Alberto Arzac" w:date="2025-02-12T13:55:00Z">
            <w:rPr>
              <w:rFonts w:ascii="Times New Roman" w:eastAsia="Calibri" w:hAnsi="Times New Roman" w:cs="Times New Roman"/>
              <w:b/>
              <w:bCs/>
              <w:kern w:val="2"/>
              <w:sz w:val="24"/>
              <w:szCs w:val="24"/>
              <w:lang w:val="en-US"/>
              <w14:ligatures w14:val="standardContextual"/>
            </w:rPr>
          </w:rPrChange>
        </w:rPr>
        <w:t>3.</w:t>
      </w:r>
      <w:r w:rsidR="00CF2FF7" w:rsidRPr="000701B6">
        <w:rPr>
          <w:rFonts w:ascii="Times New Roman" w:eastAsia="Calibri" w:hAnsi="Times New Roman" w:cs="Times New Roman"/>
          <w:i/>
          <w:iCs/>
          <w:kern w:val="2"/>
          <w:sz w:val="24"/>
          <w:szCs w:val="24"/>
          <w:lang w:val="en-US"/>
          <w14:ligatures w14:val="standardContextual"/>
          <w:rPrChange w:id="479" w:author="Alberto Arzac" w:date="2025-02-12T13:55:00Z">
            <w:rPr>
              <w:rFonts w:ascii="Times New Roman" w:eastAsia="Calibri" w:hAnsi="Times New Roman" w:cs="Times New Roman"/>
              <w:b/>
              <w:bCs/>
              <w:kern w:val="2"/>
              <w:sz w:val="24"/>
              <w:szCs w:val="24"/>
              <w:lang w:val="en-US"/>
              <w14:ligatures w14:val="standardContextual"/>
            </w:rPr>
          </w:rPrChange>
        </w:rPr>
        <w:t>2</w:t>
      </w:r>
      <w:r w:rsidR="00C26C52" w:rsidRPr="000701B6">
        <w:rPr>
          <w:rFonts w:ascii="Times New Roman" w:eastAsia="Calibri" w:hAnsi="Times New Roman" w:cs="Times New Roman"/>
          <w:i/>
          <w:iCs/>
          <w:kern w:val="2"/>
          <w:sz w:val="24"/>
          <w:szCs w:val="24"/>
          <w:lang w:val="en-US"/>
          <w14:ligatures w14:val="standardContextual"/>
          <w:rPrChange w:id="480" w:author="Alberto Arzac" w:date="2025-02-12T13:55:00Z">
            <w:rPr>
              <w:rFonts w:ascii="Times New Roman" w:eastAsia="Calibri" w:hAnsi="Times New Roman" w:cs="Times New Roman"/>
              <w:b/>
              <w:bCs/>
              <w:kern w:val="2"/>
              <w:sz w:val="24"/>
              <w:szCs w:val="24"/>
              <w:lang w:val="en-US"/>
              <w14:ligatures w14:val="standardContextual"/>
            </w:rPr>
          </w:rPrChange>
        </w:rPr>
        <w:t xml:space="preserve"> Climate-growth analys</w:t>
      </w:r>
      <w:r w:rsidR="000F7B74" w:rsidRPr="000701B6">
        <w:rPr>
          <w:rFonts w:ascii="Times New Roman" w:eastAsia="Calibri" w:hAnsi="Times New Roman" w:cs="Times New Roman"/>
          <w:i/>
          <w:iCs/>
          <w:kern w:val="2"/>
          <w:sz w:val="24"/>
          <w:szCs w:val="24"/>
          <w:lang w:val="en-US"/>
          <w14:ligatures w14:val="standardContextual"/>
          <w:rPrChange w:id="481" w:author="Alberto Arzac" w:date="2025-02-12T13:55:00Z">
            <w:rPr>
              <w:rFonts w:ascii="Times New Roman" w:eastAsia="Calibri" w:hAnsi="Times New Roman" w:cs="Times New Roman"/>
              <w:b/>
              <w:bCs/>
              <w:kern w:val="2"/>
              <w:sz w:val="24"/>
              <w:szCs w:val="24"/>
              <w:lang w:val="en-US"/>
              <w14:ligatures w14:val="standardContextual"/>
            </w:rPr>
          </w:rPrChange>
        </w:rPr>
        <w:t>is</w:t>
      </w:r>
    </w:p>
    <w:p w14:paraId="4E1147D3" w14:textId="77777777" w:rsidR="000701B6" w:rsidRDefault="000701B6" w:rsidP="000701B6">
      <w:pPr>
        <w:spacing w:after="0" w:line="480" w:lineRule="auto"/>
        <w:contextualSpacing/>
        <w:jc w:val="both"/>
        <w:rPr>
          <w:ins w:id="482" w:author="Alberto Arzac" w:date="2025-02-12T13:55:00Z"/>
          <w:rFonts w:ascii="Times New Roman" w:eastAsia="Calibri" w:hAnsi="Times New Roman" w:cs="Times New Roman"/>
          <w:kern w:val="2"/>
          <w:sz w:val="24"/>
          <w:szCs w:val="24"/>
          <w:lang w:val="en-US"/>
          <w14:ligatures w14:val="standardContextual"/>
        </w:rPr>
      </w:pPr>
    </w:p>
    <w:p w14:paraId="50B5B859" w14:textId="01023E00" w:rsidR="00302A1E" w:rsidRPr="0010148B" w:rsidRDefault="00CA71A3">
      <w:pPr>
        <w:spacing w:after="0" w:line="480" w:lineRule="auto"/>
        <w:contextualSpacing/>
        <w:jc w:val="both"/>
        <w:rPr>
          <w:rFonts w:ascii="Times New Roman" w:eastAsia="Calibri" w:hAnsi="Times New Roman" w:cs="Times New Roman"/>
          <w:kern w:val="2"/>
          <w:sz w:val="24"/>
          <w:szCs w:val="24"/>
          <w:lang w:val="en-US"/>
          <w14:ligatures w14:val="standardContextual"/>
        </w:rPr>
        <w:pPrChange w:id="483" w:author="Alberto Arzac" w:date="2025-02-12T13:55:00Z">
          <w:pPr>
            <w:spacing w:after="0" w:line="480" w:lineRule="auto"/>
            <w:ind w:firstLine="709"/>
            <w:contextualSpacing/>
            <w:jc w:val="both"/>
          </w:pPr>
        </w:pPrChange>
      </w:pPr>
      <w:commentRangeStart w:id="484"/>
      <w:r w:rsidRPr="0010148B">
        <w:rPr>
          <w:rFonts w:ascii="Times New Roman" w:eastAsia="Calibri" w:hAnsi="Times New Roman" w:cs="Times New Roman"/>
          <w:kern w:val="2"/>
          <w:sz w:val="24"/>
          <w:szCs w:val="24"/>
          <w:lang w:val="en-US"/>
          <w14:ligatures w14:val="standardContextual"/>
        </w:rPr>
        <w:lastRenderedPageBreak/>
        <w:t xml:space="preserve">To assess the relationship between tree radial growth and climatic conditions, a pairwise correlation analysis was performed using Pearson correlation coefficients. </w:t>
      </w:r>
      <w:commentRangeEnd w:id="484"/>
      <w:r w:rsidR="00C57EE2">
        <w:rPr>
          <w:rStyle w:val="a4"/>
        </w:rPr>
        <w:commentReference w:id="484"/>
      </w:r>
      <w:commentRangeStart w:id="485"/>
      <w:r w:rsidRPr="0010148B">
        <w:rPr>
          <w:rFonts w:ascii="Times New Roman" w:eastAsia="Calibri" w:hAnsi="Times New Roman" w:cs="Times New Roman"/>
          <w:kern w:val="2"/>
          <w:sz w:val="24"/>
          <w:szCs w:val="24"/>
          <w:lang w:val="en-US"/>
          <w14:ligatures w14:val="standardContextual"/>
        </w:rPr>
        <w:t>The analysis was performed between standard chronologies and average monthly climatic data, including total precipitation and average air temperature.</w:t>
      </w:r>
      <w:commentRangeEnd w:id="485"/>
      <w:r w:rsidR="00BF7EEC">
        <w:rPr>
          <w:rStyle w:val="a4"/>
        </w:rPr>
        <w:commentReference w:id="485"/>
      </w:r>
      <w:r w:rsidRPr="0010148B">
        <w:rPr>
          <w:rFonts w:ascii="Times New Roman" w:eastAsia="Calibri" w:hAnsi="Times New Roman" w:cs="Times New Roman"/>
          <w:kern w:val="2"/>
          <w:sz w:val="24"/>
          <w:szCs w:val="24"/>
          <w:lang w:val="en-US"/>
          <w14:ligatures w14:val="standardContextual"/>
        </w:rPr>
        <w:t xml:space="preserve"> The result between residual chronologies is in </w:t>
      </w:r>
      <w:r w:rsidR="002C4D3B" w:rsidRPr="0010148B">
        <w:rPr>
          <w:rFonts w:ascii="Times New Roman" w:eastAsia="Calibri" w:hAnsi="Times New Roman" w:cs="Times New Roman"/>
          <w:kern w:val="2"/>
          <w:sz w:val="24"/>
          <w:szCs w:val="24"/>
          <w:lang w:val="en-US"/>
          <w14:ligatures w14:val="standardContextual"/>
        </w:rPr>
        <w:t>Supplement</w:t>
      </w:r>
      <w:r w:rsidR="000646AD" w:rsidRPr="0010148B">
        <w:rPr>
          <w:rFonts w:ascii="Times New Roman" w:eastAsia="Calibri" w:hAnsi="Times New Roman" w:cs="Times New Roman"/>
          <w:kern w:val="2"/>
          <w:sz w:val="24"/>
          <w:szCs w:val="24"/>
          <w:lang w:val="en-US"/>
          <w14:ligatures w14:val="standardContextual"/>
        </w:rPr>
        <w:t>,</w:t>
      </w:r>
      <w:r w:rsidRPr="0010148B">
        <w:rPr>
          <w:rFonts w:ascii="Times New Roman" w:eastAsia="Calibri" w:hAnsi="Times New Roman" w:cs="Times New Roman"/>
          <w:kern w:val="2"/>
          <w:sz w:val="24"/>
          <w:szCs w:val="24"/>
          <w:lang w:val="en-US"/>
          <w14:ligatures w14:val="standardContextual"/>
        </w:rPr>
        <w:t xml:space="preserve"> </w:t>
      </w:r>
      <w:r w:rsidR="000646AD" w:rsidRPr="0010148B">
        <w:rPr>
          <w:rFonts w:ascii="Times New Roman" w:eastAsia="Calibri" w:hAnsi="Times New Roman" w:cs="Times New Roman"/>
          <w:kern w:val="2"/>
          <w:sz w:val="24"/>
          <w:szCs w:val="24"/>
          <w:lang w:val="en-US"/>
          <w14:ligatures w14:val="standardContextual"/>
        </w:rPr>
        <w:t>Fig. 2</w:t>
      </w:r>
      <w:r w:rsidRPr="0010148B">
        <w:rPr>
          <w:rFonts w:ascii="Times New Roman" w:eastAsia="Calibri" w:hAnsi="Times New Roman" w:cs="Times New Roman"/>
          <w:kern w:val="2"/>
          <w:sz w:val="24"/>
          <w:szCs w:val="24"/>
          <w:lang w:val="en-US"/>
          <w14:ligatures w14:val="standardContextual"/>
        </w:rPr>
        <w:t>.</w:t>
      </w:r>
    </w:p>
    <w:p w14:paraId="7D492499" w14:textId="77777777" w:rsidR="000701B6" w:rsidRDefault="000701B6" w:rsidP="000701B6">
      <w:pPr>
        <w:spacing w:after="0" w:line="480" w:lineRule="auto"/>
        <w:contextualSpacing/>
        <w:jc w:val="both"/>
        <w:rPr>
          <w:ins w:id="486" w:author="Alberto Arzac" w:date="2025-02-12T13:55:00Z"/>
          <w:rFonts w:ascii="Times New Roman" w:eastAsia="Calibri" w:hAnsi="Times New Roman" w:cs="Times New Roman"/>
          <w:kern w:val="2"/>
          <w:sz w:val="24"/>
          <w:szCs w:val="24"/>
          <w:lang w:val="en-US"/>
          <w14:ligatures w14:val="standardContextual"/>
        </w:rPr>
      </w:pPr>
    </w:p>
    <w:p w14:paraId="1EE1BE54" w14:textId="55948785" w:rsidR="000710ED" w:rsidRPr="0010148B" w:rsidRDefault="00302A1E">
      <w:pPr>
        <w:spacing w:after="0" w:line="480" w:lineRule="auto"/>
        <w:contextualSpacing/>
        <w:jc w:val="both"/>
        <w:rPr>
          <w:rFonts w:ascii="Times New Roman" w:eastAsia="Calibri" w:hAnsi="Times New Roman" w:cs="Times New Roman"/>
          <w:kern w:val="2"/>
          <w:sz w:val="24"/>
          <w:szCs w:val="24"/>
          <w:lang w:val="en-US"/>
          <w14:ligatures w14:val="standardContextual"/>
        </w:rPr>
        <w:pPrChange w:id="487" w:author="Alberto Arzac" w:date="2025-02-12T13:55:00Z">
          <w:pPr>
            <w:spacing w:after="0" w:line="480" w:lineRule="auto"/>
            <w:ind w:firstLine="709"/>
            <w:contextualSpacing/>
            <w:jc w:val="both"/>
          </w:pPr>
        </w:pPrChange>
      </w:pPr>
      <w:r w:rsidRPr="0010148B">
        <w:rPr>
          <w:rFonts w:ascii="Times New Roman" w:eastAsia="Calibri" w:hAnsi="Times New Roman" w:cs="Times New Roman"/>
          <w:kern w:val="2"/>
          <w:sz w:val="24"/>
          <w:szCs w:val="24"/>
          <w:lang w:val="en-US"/>
          <w14:ligatures w14:val="standardContextual"/>
        </w:rPr>
        <w:t>Tree-ring width</w:t>
      </w:r>
      <w:ins w:id="488" w:author="Alberto Arzac" w:date="2025-02-13T15:01:00Z">
        <w:r w:rsidR="00BF7EEC">
          <w:rPr>
            <w:rFonts w:ascii="Times New Roman" w:eastAsia="Calibri" w:hAnsi="Times New Roman" w:cs="Times New Roman"/>
            <w:kern w:val="2"/>
            <w:sz w:val="24"/>
            <w:szCs w:val="24"/>
            <w:lang w:val="en-US"/>
            <w14:ligatures w14:val="standardContextual"/>
          </w:rPr>
          <w:t xml:space="preserve"> chronologies</w:t>
        </w:r>
      </w:ins>
      <w:r w:rsidRPr="0010148B">
        <w:rPr>
          <w:rFonts w:ascii="Times New Roman" w:eastAsia="Calibri" w:hAnsi="Times New Roman" w:cs="Times New Roman"/>
          <w:kern w:val="2"/>
          <w:sz w:val="24"/>
          <w:szCs w:val="24"/>
          <w:lang w:val="en-US"/>
          <w14:ligatures w14:val="standardContextual"/>
        </w:rPr>
        <w:t xml:space="preserve"> showed a positive correlation with summer temperatures (June and July), but the timing and intensity of the climate signal varied between sites. </w:t>
      </w:r>
      <w:r w:rsidR="000710ED" w:rsidRPr="0010148B">
        <w:rPr>
          <w:rFonts w:ascii="Times New Roman" w:eastAsia="Calibri" w:hAnsi="Times New Roman" w:cs="Times New Roman"/>
          <w:kern w:val="2"/>
          <w:sz w:val="24"/>
          <w:szCs w:val="24"/>
          <w:lang w:val="en-US"/>
          <w14:ligatures w14:val="standardContextual"/>
        </w:rPr>
        <w:t xml:space="preserve">Trees in the PUR, KHA and BIL sites showed an earlier response to June temperature (r = 0.54; r = 0.43; r = 0.41, respectively, at </w:t>
      </w:r>
      <w:r w:rsidR="000710ED" w:rsidRPr="00BF7EEC">
        <w:rPr>
          <w:rFonts w:ascii="Times New Roman" w:eastAsia="Calibri" w:hAnsi="Times New Roman" w:cs="Times New Roman"/>
          <w:i/>
          <w:iCs/>
          <w:kern w:val="2"/>
          <w:sz w:val="24"/>
          <w:szCs w:val="24"/>
          <w:lang w:val="en-US"/>
          <w14:ligatures w14:val="standardContextual"/>
          <w:rPrChange w:id="489" w:author="Alberto Arzac" w:date="2025-02-13T15:01:00Z">
            <w:rPr>
              <w:rFonts w:ascii="Times New Roman" w:eastAsia="Calibri" w:hAnsi="Times New Roman" w:cs="Times New Roman"/>
              <w:kern w:val="2"/>
              <w:sz w:val="24"/>
              <w:szCs w:val="24"/>
              <w:lang w:val="en-US"/>
              <w14:ligatures w14:val="standardContextual"/>
            </w:rPr>
          </w:rPrChange>
        </w:rPr>
        <w:t>P</w:t>
      </w:r>
      <w:r w:rsidR="000710ED" w:rsidRPr="0010148B">
        <w:rPr>
          <w:rFonts w:ascii="Times New Roman" w:eastAsia="Calibri" w:hAnsi="Times New Roman" w:cs="Times New Roman"/>
          <w:kern w:val="2"/>
          <w:sz w:val="24"/>
          <w:szCs w:val="24"/>
          <w:lang w:val="en-US"/>
          <w14:ligatures w14:val="standardContextual"/>
        </w:rPr>
        <w:t xml:space="preserve"> &lt; 0.01), in the CH site r = 0.24 (at </w:t>
      </w:r>
      <w:r w:rsidR="000710ED" w:rsidRPr="00BF7EEC">
        <w:rPr>
          <w:rFonts w:ascii="Times New Roman" w:eastAsia="Calibri" w:hAnsi="Times New Roman" w:cs="Times New Roman"/>
          <w:i/>
          <w:iCs/>
          <w:kern w:val="2"/>
          <w:sz w:val="24"/>
          <w:szCs w:val="24"/>
          <w:lang w:val="en-US"/>
          <w14:ligatures w14:val="standardContextual"/>
          <w:rPrChange w:id="490" w:author="Alberto Arzac" w:date="2025-02-13T15:02:00Z">
            <w:rPr>
              <w:rFonts w:ascii="Times New Roman" w:eastAsia="Calibri" w:hAnsi="Times New Roman" w:cs="Times New Roman"/>
              <w:kern w:val="2"/>
              <w:sz w:val="24"/>
              <w:szCs w:val="24"/>
              <w:lang w:val="en-US"/>
              <w14:ligatures w14:val="standardContextual"/>
            </w:rPr>
          </w:rPrChange>
        </w:rPr>
        <w:t>P</w:t>
      </w:r>
      <w:r w:rsidR="000710ED" w:rsidRPr="0010148B">
        <w:rPr>
          <w:rFonts w:ascii="Times New Roman" w:eastAsia="Calibri" w:hAnsi="Times New Roman" w:cs="Times New Roman"/>
          <w:kern w:val="2"/>
          <w:sz w:val="24"/>
          <w:szCs w:val="24"/>
          <w:lang w:val="en-US"/>
          <w14:ligatures w14:val="standardContextual"/>
        </w:rPr>
        <w:t xml:space="preserve"> &lt; 0.05), indicating temperature limitation of tree growth in a more continental climate. In the western sites (FIN and APA), a significant relationship was found only for July temperature (r = 0.35 and 0.41, respectively, at P &lt; 0.01), which can be explained by milder climatic conditions (Fig. 2A). Temperatures in the previous autumn months, as well as March, had a significant negative effect on the radial growth of trees in the Chokurdakh region (Fig. 2A).</w:t>
      </w:r>
    </w:p>
    <w:p w14:paraId="5889B717" w14:textId="77777777" w:rsidR="000701B6" w:rsidRDefault="000701B6" w:rsidP="000701B6">
      <w:pPr>
        <w:spacing w:after="0" w:line="480" w:lineRule="auto"/>
        <w:contextualSpacing/>
        <w:jc w:val="both"/>
        <w:rPr>
          <w:ins w:id="491" w:author="Alberto Arzac" w:date="2025-02-12T13:55:00Z"/>
          <w:rFonts w:ascii="Times New Roman" w:eastAsia="Calibri" w:hAnsi="Times New Roman" w:cs="Times New Roman"/>
          <w:kern w:val="2"/>
          <w:sz w:val="24"/>
          <w:szCs w:val="24"/>
          <w:lang w:val="en-US"/>
          <w14:ligatures w14:val="standardContextual"/>
        </w:rPr>
      </w:pPr>
    </w:p>
    <w:p w14:paraId="359723CB" w14:textId="7F214EF1" w:rsidR="00302A1E" w:rsidRPr="0010148B" w:rsidRDefault="00302A1E">
      <w:pPr>
        <w:spacing w:after="0" w:line="480" w:lineRule="auto"/>
        <w:contextualSpacing/>
        <w:jc w:val="both"/>
        <w:rPr>
          <w:rFonts w:ascii="Times New Roman" w:eastAsia="Calibri" w:hAnsi="Times New Roman" w:cs="Times New Roman"/>
          <w:kern w:val="2"/>
          <w:sz w:val="24"/>
          <w:szCs w:val="24"/>
          <w:lang w:val="en-US"/>
          <w14:ligatures w14:val="standardContextual"/>
        </w:rPr>
        <w:pPrChange w:id="492" w:author="Alberto Arzac" w:date="2025-02-12T13:55:00Z">
          <w:pPr>
            <w:spacing w:after="0" w:line="480" w:lineRule="auto"/>
            <w:ind w:firstLine="709"/>
            <w:contextualSpacing/>
            <w:jc w:val="both"/>
          </w:pPr>
        </w:pPrChange>
      </w:pPr>
      <w:r w:rsidRPr="0010148B">
        <w:rPr>
          <w:rFonts w:ascii="Times New Roman" w:eastAsia="Calibri" w:hAnsi="Times New Roman" w:cs="Times New Roman"/>
          <w:kern w:val="2"/>
          <w:sz w:val="24"/>
          <w:szCs w:val="24"/>
          <w:lang w:val="en-US"/>
          <w14:ligatures w14:val="standardContextual"/>
        </w:rPr>
        <w:t xml:space="preserve">Correlation analysis between chronologies and monthly precipitation showed that precipitation affected radial growth only </w:t>
      </w:r>
      <w:del w:id="493" w:author="Alberto Arzac" w:date="2025-02-13T15:02:00Z">
        <w:r w:rsidRPr="0010148B" w:rsidDel="00BF7EEC">
          <w:rPr>
            <w:rFonts w:ascii="Times New Roman" w:eastAsia="Calibri" w:hAnsi="Times New Roman" w:cs="Times New Roman"/>
            <w:kern w:val="2"/>
            <w:sz w:val="24"/>
            <w:szCs w:val="24"/>
            <w:lang w:val="en-US"/>
            <w14:ligatures w14:val="standardContextual"/>
          </w:rPr>
          <w:delText xml:space="preserve">at the local level, </w:delText>
        </w:r>
      </w:del>
      <w:r w:rsidRPr="0010148B">
        <w:rPr>
          <w:rFonts w:ascii="Times New Roman" w:eastAsia="Calibri" w:hAnsi="Times New Roman" w:cs="Times New Roman"/>
          <w:kern w:val="2"/>
          <w:sz w:val="24"/>
          <w:szCs w:val="24"/>
          <w:lang w:val="en-US"/>
          <w14:ligatures w14:val="standardContextual"/>
        </w:rPr>
        <w:t xml:space="preserve">without a clear pattern for all the study areas. Summer precipitation did not demonstrate a statistically significant effect on radial growth in the considered areas. The most noticeable positive effect of precipitation was found for the APA area in August (r = 0.39, p &lt; 0.01) and in December of the previous year (r = 0.35, </w:t>
      </w:r>
      <w:commentRangeStart w:id="494"/>
      <w:r w:rsidRPr="0010148B">
        <w:rPr>
          <w:rFonts w:ascii="Times New Roman" w:eastAsia="Calibri" w:hAnsi="Times New Roman" w:cs="Times New Roman"/>
          <w:kern w:val="2"/>
          <w:sz w:val="24"/>
          <w:szCs w:val="24"/>
          <w:lang w:val="en-US"/>
          <w14:ligatures w14:val="standardContextual"/>
        </w:rPr>
        <w:t>p</w:t>
      </w:r>
      <w:commentRangeEnd w:id="494"/>
      <w:r w:rsidR="00BF7EEC">
        <w:rPr>
          <w:rStyle w:val="a4"/>
        </w:rPr>
        <w:commentReference w:id="494"/>
      </w:r>
      <w:r w:rsidRPr="0010148B">
        <w:rPr>
          <w:rFonts w:ascii="Times New Roman" w:eastAsia="Calibri" w:hAnsi="Times New Roman" w:cs="Times New Roman"/>
          <w:kern w:val="2"/>
          <w:sz w:val="24"/>
          <w:szCs w:val="24"/>
          <w:lang w:val="en-US"/>
          <w14:ligatures w14:val="standardContextual"/>
        </w:rPr>
        <w:t xml:space="preserve"> &lt; 0.01) (Fig. 2B). For the easternmost area (BIL), last year's October precipitation had a positive effect (r =</w:t>
      </w:r>
      <w:r w:rsidR="00823410" w:rsidRPr="0010148B">
        <w:rPr>
          <w:rFonts w:ascii="Times New Roman" w:eastAsia="Calibri" w:hAnsi="Times New Roman" w:cs="Times New Roman"/>
          <w:kern w:val="2"/>
          <w:sz w:val="24"/>
          <w:szCs w:val="24"/>
          <w:lang w:val="en-US"/>
          <w14:ligatures w14:val="standardContextual"/>
        </w:rPr>
        <w:t xml:space="preserve"> </w:t>
      </w:r>
      <w:r w:rsidRPr="0010148B">
        <w:rPr>
          <w:rFonts w:ascii="Times New Roman" w:eastAsia="Calibri" w:hAnsi="Times New Roman" w:cs="Times New Roman"/>
          <w:kern w:val="2"/>
          <w:sz w:val="24"/>
          <w:szCs w:val="24"/>
          <w:lang w:val="en-US"/>
          <w14:ligatures w14:val="standardContextual"/>
        </w:rPr>
        <w:t>0.41, p &lt; 0.01) and April precipitation had a negative effect (r = -0.37, p &lt; 0.01) (Fig. 2B). In general, no long-term impact of precipitation on the radial growth of trees was detected in any of the study areas.</w:t>
      </w:r>
    </w:p>
    <w:p w14:paraId="5D37686D" w14:textId="7E088DA2" w:rsidR="00DE7E1B" w:rsidRPr="0010148B" w:rsidRDefault="00302A1E" w:rsidP="00573BF7">
      <w:pPr>
        <w:spacing w:after="0" w:line="480" w:lineRule="auto"/>
        <w:contextualSpacing/>
        <w:jc w:val="both"/>
        <w:rPr>
          <w:noProof/>
          <w:sz w:val="24"/>
          <w:szCs w:val="24"/>
          <w:lang w:val="en-US"/>
        </w:rPr>
      </w:pPr>
      <w:bookmarkStart w:id="495" w:name="_Hlk189051009"/>
      <w:r w:rsidRPr="0010148B">
        <w:rPr>
          <w:rFonts w:ascii="Times New Roman" w:hAnsi="Times New Roman" w:cs="Times New Roman"/>
          <w:noProof/>
          <w:sz w:val="24"/>
          <w:szCs w:val="24"/>
        </w:rPr>
        <w:lastRenderedPageBreak/>
        <w:t>А</w:t>
      </w:r>
      <w:r w:rsidR="00015E57" w:rsidRPr="0010148B">
        <w:rPr>
          <w:noProof/>
          <w:sz w:val="24"/>
          <w:szCs w:val="24"/>
          <w:lang w:val="en-US"/>
        </w:rPr>
        <w:t xml:space="preserve"> </w:t>
      </w:r>
      <w:r w:rsidR="00C655CD" w:rsidRPr="0010148B">
        <w:rPr>
          <w:noProof/>
          <w:sz w:val="24"/>
          <w:szCs w:val="24"/>
          <w:lang w:eastAsia="ru-RU"/>
        </w:rPr>
        <w:drawing>
          <wp:inline distT="0" distB="0" distL="0" distR="0" wp14:anchorId="2B869861" wp14:editId="1D3223C1">
            <wp:extent cx="2579855" cy="1721924"/>
            <wp:effectExtent l="0" t="0" r="0" b="0"/>
            <wp:docPr id="57603944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51294" cy="1769606"/>
                    </a:xfrm>
                    <a:prstGeom prst="rect">
                      <a:avLst/>
                    </a:prstGeom>
                    <a:noFill/>
                  </pic:spPr>
                </pic:pic>
              </a:graphicData>
            </a:graphic>
          </wp:inline>
        </w:drawing>
      </w:r>
      <w:r w:rsidR="00915F44" w:rsidRPr="0010148B">
        <w:rPr>
          <w:rFonts w:ascii="Times New Roman" w:hAnsi="Times New Roman" w:cs="Times New Roman"/>
          <w:noProof/>
          <w:sz w:val="24"/>
          <w:szCs w:val="24"/>
          <w:lang w:val="en-US"/>
        </w:rPr>
        <w:t>B</w:t>
      </w:r>
      <w:r w:rsidR="00015E57" w:rsidRPr="0010148B">
        <w:rPr>
          <w:noProof/>
          <w:sz w:val="24"/>
          <w:szCs w:val="24"/>
          <w:lang w:val="en-US"/>
        </w:rPr>
        <w:t xml:space="preserve">    </w:t>
      </w:r>
      <w:r w:rsidR="00AE29EB" w:rsidRPr="0010148B">
        <w:rPr>
          <w:noProof/>
          <w:sz w:val="24"/>
          <w:szCs w:val="24"/>
          <w:lang w:eastAsia="ru-RU"/>
        </w:rPr>
        <w:drawing>
          <wp:inline distT="0" distB="0" distL="0" distR="0" wp14:anchorId="6E2D1519" wp14:editId="09F4B7F1">
            <wp:extent cx="2710475" cy="1828800"/>
            <wp:effectExtent l="0" t="0" r="0" b="0"/>
            <wp:docPr id="65468134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65410" cy="1865865"/>
                    </a:xfrm>
                    <a:prstGeom prst="rect">
                      <a:avLst/>
                    </a:prstGeom>
                    <a:noFill/>
                  </pic:spPr>
                </pic:pic>
              </a:graphicData>
            </a:graphic>
          </wp:inline>
        </w:drawing>
      </w:r>
    </w:p>
    <w:p w14:paraId="7CD647B9" w14:textId="3003FE98" w:rsidR="00B26217" w:rsidRPr="0010148B" w:rsidRDefault="00B26217" w:rsidP="000E623D">
      <w:pPr>
        <w:spacing w:after="0" w:line="480" w:lineRule="auto"/>
        <w:contextualSpacing/>
        <w:rPr>
          <w:rFonts w:ascii="Times New Roman" w:eastAsia="Calibri" w:hAnsi="Times New Roman" w:cs="Times New Roman"/>
          <w:kern w:val="2"/>
          <w:sz w:val="24"/>
          <w:szCs w:val="24"/>
          <w:lang w:val="en-US"/>
          <w14:ligatures w14:val="standardContextual"/>
        </w:rPr>
      </w:pPr>
      <w:bookmarkStart w:id="496" w:name="_Hlk189050912"/>
      <w:bookmarkEnd w:id="495"/>
      <w:r w:rsidRPr="0010148B">
        <w:rPr>
          <w:rFonts w:ascii="Times New Roman" w:eastAsia="Calibri" w:hAnsi="Times New Roman" w:cs="Times New Roman"/>
          <w:b/>
          <w:bCs/>
          <w:kern w:val="2"/>
          <w:sz w:val="24"/>
          <w:szCs w:val="24"/>
          <w:lang w:val="en-US"/>
          <w14:ligatures w14:val="standardContextual"/>
        </w:rPr>
        <w:t>Figure 2.</w:t>
      </w:r>
      <w:r w:rsidRPr="0010148B">
        <w:rPr>
          <w:rFonts w:ascii="Times New Roman" w:eastAsia="Calibri" w:hAnsi="Times New Roman" w:cs="Times New Roman"/>
          <w:kern w:val="2"/>
          <w:sz w:val="24"/>
          <w:szCs w:val="24"/>
          <w:lang w:val="en-US"/>
          <w14:ligatures w14:val="standardContextual"/>
        </w:rPr>
        <w:t xml:space="preserve"> </w:t>
      </w:r>
      <w:r w:rsidR="000F7B74" w:rsidRPr="0010148B">
        <w:rPr>
          <w:rFonts w:ascii="Times New Roman" w:eastAsia="Calibri" w:hAnsi="Times New Roman" w:cs="Times New Roman"/>
          <w:kern w:val="2"/>
          <w:sz w:val="24"/>
          <w:szCs w:val="24"/>
          <w:lang w:val="en-US"/>
          <w14:ligatures w14:val="standardContextual"/>
        </w:rPr>
        <w:t xml:space="preserve"> </w:t>
      </w:r>
      <w:r w:rsidR="00682C32" w:rsidRPr="0010148B">
        <w:rPr>
          <w:rFonts w:ascii="Times New Roman" w:eastAsia="Calibri" w:hAnsi="Times New Roman" w:cs="Times New Roman"/>
          <w:kern w:val="2"/>
          <w:sz w:val="24"/>
          <w:szCs w:val="24"/>
          <w:lang w:val="en-US"/>
          <w14:ligatures w14:val="standardContextual"/>
        </w:rPr>
        <w:t xml:space="preserve">Coefficients of paired (A and B) correlations of tree-ring width with </w:t>
      </w:r>
      <w:r w:rsidR="006F2B7A" w:rsidRPr="0010148B">
        <w:rPr>
          <w:rFonts w:ascii="Times New Roman" w:eastAsia="Calibri" w:hAnsi="Times New Roman" w:cs="Times New Roman"/>
          <w:kern w:val="2"/>
          <w:sz w:val="24"/>
          <w:szCs w:val="24"/>
          <w:lang w:val="en-US"/>
          <w14:ligatures w14:val="standardContextual"/>
        </w:rPr>
        <w:t xml:space="preserve">temperature </w:t>
      </w:r>
      <w:r w:rsidR="00682C32" w:rsidRPr="0010148B">
        <w:rPr>
          <w:rFonts w:ascii="Times New Roman" w:eastAsia="Calibri" w:hAnsi="Times New Roman" w:cs="Times New Roman"/>
          <w:kern w:val="2"/>
          <w:sz w:val="24"/>
          <w:szCs w:val="24"/>
          <w:lang w:val="en-US"/>
          <w14:ligatures w14:val="standardContextual"/>
        </w:rPr>
        <w:t xml:space="preserve">and </w:t>
      </w:r>
      <w:r w:rsidR="006F2B7A" w:rsidRPr="0010148B">
        <w:rPr>
          <w:rFonts w:ascii="Times New Roman" w:eastAsia="Calibri" w:hAnsi="Times New Roman" w:cs="Times New Roman"/>
          <w:kern w:val="2"/>
          <w:sz w:val="24"/>
          <w:szCs w:val="24"/>
          <w:lang w:val="en-US"/>
          <w14:ligatures w14:val="standardContextual"/>
        </w:rPr>
        <w:t>precipitation</w:t>
      </w:r>
    </w:p>
    <w:bookmarkEnd w:id="496"/>
    <w:p w14:paraId="244ADC6C" w14:textId="0AADC169" w:rsidR="00015E57" w:rsidRPr="0010148B" w:rsidRDefault="00015E57" w:rsidP="000E623D">
      <w:pPr>
        <w:spacing w:after="0" w:line="480" w:lineRule="auto"/>
        <w:contextualSpacing/>
        <w:rPr>
          <w:rFonts w:ascii="Times New Roman" w:eastAsia="Calibri" w:hAnsi="Times New Roman" w:cs="Times New Roman"/>
          <w:kern w:val="2"/>
          <w:sz w:val="24"/>
          <w:szCs w:val="24"/>
          <w:lang w:val="en-US"/>
          <w14:ligatures w14:val="standardContextual"/>
        </w:rPr>
      </w:pPr>
    </w:p>
    <w:p w14:paraId="4B2BBAEA" w14:textId="05EE1ED3" w:rsidR="00F35A8D" w:rsidRPr="0010148B" w:rsidRDefault="00F35A8D" w:rsidP="00A54ABD">
      <w:pPr>
        <w:spacing w:after="0" w:line="480" w:lineRule="auto"/>
        <w:contextualSpacing/>
        <w:jc w:val="both"/>
        <w:rPr>
          <w:rFonts w:ascii="Times New Roman" w:eastAsia="Calibri" w:hAnsi="Times New Roman" w:cs="Times New Roman"/>
          <w:kern w:val="2"/>
          <w:sz w:val="24"/>
          <w:szCs w:val="24"/>
          <w:lang w:val="en-US"/>
          <w14:ligatures w14:val="standardContextual"/>
        </w:rPr>
      </w:pPr>
      <w:del w:id="497" w:author="Alberto Arzac" w:date="2025-02-13T15:03:00Z">
        <w:r w:rsidRPr="0010148B" w:rsidDel="00BF7EEC">
          <w:rPr>
            <w:rFonts w:ascii="Times New Roman" w:eastAsia="Calibri" w:hAnsi="Times New Roman" w:cs="Times New Roman"/>
            <w:kern w:val="2"/>
            <w:sz w:val="24"/>
            <w:szCs w:val="24"/>
            <w:lang w:val="en-US"/>
            <w14:ligatures w14:val="standardContextual"/>
          </w:rPr>
          <w:delText xml:space="preserve">Sliding </w:delText>
        </w:r>
      </w:del>
      <w:ins w:id="498" w:author="Alberto Arzac" w:date="2025-02-13T15:03:00Z">
        <w:r w:rsidR="00BF7EEC">
          <w:rPr>
            <w:rFonts w:ascii="Times New Roman" w:eastAsia="Calibri" w:hAnsi="Times New Roman" w:cs="Times New Roman"/>
            <w:kern w:val="2"/>
            <w:sz w:val="24"/>
            <w:szCs w:val="24"/>
            <w:lang w:val="en-US"/>
            <w14:ligatures w14:val="standardContextual"/>
          </w:rPr>
          <w:t>Moving daily</w:t>
        </w:r>
        <w:r w:rsidR="00BF7EEC" w:rsidRPr="0010148B">
          <w:rPr>
            <w:rFonts w:ascii="Times New Roman" w:eastAsia="Calibri" w:hAnsi="Times New Roman" w:cs="Times New Roman"/>
            <w:kern w:val="2"/>
            <w:sz w:val="24"/>
            <w:szCs w:val="24"/>
            <w:lang w:val="en-US"/>
            <w14:ligatures w14:val="standardContextual"/>
          </w:rPr>
          <w:t xml:space="preserve"> </w:t>
        </w:r>
      </w:ins>
      <w:r w:rsidRPr="0010148B">
        <w:rPr>
          <w:rFonts w:ascii="Times New Roman" w:eastAsia="Calibri" w:hAnsi="Times New Roman" w:cs="Times New Roman"/>
          <w:kern w:val="2"/>
          <w:sz w:val="24"/>
          <w:szCs w:val="24"/>
          <w:lang w:val="en-US"/>
          <w14:ligatures w14:val="standardContextual"/>
        </w:rPr>
        <w:t xml:space="preserve">correlations </w:t>
      </w:r>
      <w:del w:id="499" w:author="Alberto Arzac" w:date="2025-02-13T15:03:00Z">
        <w:r w:rsidRPr="0010148B" w:rsidDel="00BF7EEC">
          <w:rPr>
            <w:rFonts w:ascii="Times New Roman" w:eastAsia="Calibri" w:hAnsi="Times New Roman" w:cs="Times New Roman"/>
            <w:kern w:val="2"/>
            <w:sz w:val="24"/>
            <w:szCs w:val="24"/>
            <w:lang w:val="en-US"/>
            <w14:ligatures w14:val="standardContextual"/>
          </w:rPr>
          <w:delText xml:space="preserve">calculated on the basis of average daily data </w:delText>
        </w:r>
      </w:del>
      <w:r w:rsidRPr="0010148B">
        <w:rPr>
          <w:rFonts w:ascii="Times New Roman" w:eastAsia="Calibri" w:hAnsi="Times New Roman" w:cs="Times New Roman"/>
          <w:kern w:val="2"/>
          <w:sz w:val="24"/>
          <w:szCs w:val="24"/>
          <w:lang w:val="en-US"/>
          <w14:ligatures w14:val="standardContextual"/>
        </w:rPr>
        <w:t>showed a positive influence of mid</w:t>
      </w:r>
      <w:ins w:id="500" w:author="Alberto Arzac" w:date="2025-02-13T15:04:00Z">
        <w:r w:rsidR="00BF7EEC">
          <w:rPr>
            <w:rFonts w:ascii="Times New Roman" w:eastAsia="Calibri" w:hAnsi="Times New Roman" w:cs="Times New Roman"/>
            <w:kern w:val="2"/>
            <w:sz w:val="24"/>
            <w:szCs w:val="24"/>
            <w:lang w:val="en-US"/>
            <w14:ligatures w14:val="standardContextual"/>
          </w:rPr>
          <w:t>-</w:t>
        </w:r>
      </w:ins>
      <w:r w:rsidRPr="0010148B">
        <w:rPr>
          <w:rFonts w:ascii="Times New Roman" w:eastAsia="Calibri" w:hAnsi="Times New Roman" w:cs="Times New Roman"/>
          <w:kern w:val="2"/>
          <w:sz w:val="24"/>
          <w:szCs w:val="24"/>
          <w:lang w:val="en-US"/>
          <w14:ligatures w14:val="standardContextual"/>
        </w:rPr>
        <w:t>summer temperatures (June 23 – July 10) in all study areas (Fig. 3A). However, when moving from west to east along the northern profile, an increase in the maximum correlation coefficients is noted, as well as their shift to earlier dates. The seasonal dynamics of the influence of temperatures demonstrates a decrease in the significance of July temperatures and an increase in the influence of June temperatures on the variability of tree growth indices. In the western regions (FIN, APA), where Scots pine grows, the effect of July temperatures is weaker (DOY 191 and 190; r = 0.43 and 0.41; p &lt; 0.01) compared to other locations where larch grows: the central sites (PUR, KHA), where the correlation coefficients reach a maximum (DOY 174 and 181; r = 0.65 and 0.67; p &lt; 0.01), and the eastern sites of CHO and BIL (DOY 183 and 176; r = 0.56 and 0.54, respectively; p &lt; 0.01). Analysis of the effect of precipitation did not reveal a significant long-term effect on the radial growth of trees at any of the study sites (Fig. 3A).</w:t>
      </w:r>
    </w:p>
    <w:p w14:paraId="730AF260" w14:textId="77777777" w:rsidR="004D457A" w:rsidRPr="0010148B" w:rsidRDefault="004D457A" w:rsidP="00A54ABD">
      <w:pPr>
        <w:spacing w:after="0" w:line="480" w:lineRule="auto"/>
        <w:contextualSpacing/>
        <w:jc w:val="both"/>
        <w:rPr>
          <w:rFonts w:ascii="Times New Roman" w:eastAsia="Calibri" w:hAnsi="Times New Roman" w:cs="Times New Roman"/>
          <w:kern w:val="2"/>
          <w:sz w:val="24"/>
          <w:szCs w:val="24"/>
          <w:lang w:val="en-US"/>
          <w14:ligatures w14:val="standardContextual"/>
        </w:rPr>
      </w:pPr>
    </w:p>
    <w:p w14:paraId="456ADACE" w14:textId="569F4CAD" w:rsidR="00DE62EF" w:rsidRPr="0010148B" w:rsidRDefault="00B82DFC" w:rsidP="00A54ABD">
      <w:pPr>
        <w:spacing w:after="0" w:line="480" w:lineRule="auto"/>
        <w:contextualSpacing/>
        <w:jc w:val="both"/>
        <w:rPr>
          <w:noProof/>
          <w:sz w:val="24"/>
          <w:szCs w:val="24"/>
          <w:lang w:val="en-US"/>
        </w:rPr>
      </w:pPr>
      <w:r w:rsidRPr="0010148B">
        <w:rPr>
          <w:rFonts w:ascii="Times New Roman" w:eastAsia="Calibri" w:hAnsi="Times New Roman" w:cs="Times New Roman"/>
          <w:kern w:val="2"/>
          <w:sz w:val="24"/>
          <w:szCs w:val="24"/>
          <w:lang w:val="en-US"/>
          <w14:ligatures w14:val="standardContextual"/>
        </w:rPr>
        <w:lastRenderedPageBreak/>
        <w:t>A</w:t>
      </w:r>
      <w:r w:rsidRPr="0010148B">
        <w:rPr>
          <w:noProof/>
          <w:sz w:val="24"/>
          <w:szCs w:val="24"/>
          <w:lang w:val="en-US"/>
        </w:rPr>
        <w:t xml:space="preserve"> </w:t>
      </w:r>
      <w:r w:rsidR="00015E57" w:rsidRPr="0010148B">
        <w:rPr>
          <w:noProof/>
          <w:sz w:val="24"/>
          <w:szCs w:val="24"/>
          <w:lang w:val="en-US"/>
        </w:rPr>
        <w:t xml:space="preserve"> </w:t>
      </w:r>
      <w:r w:rsidR="00AE29EB" w:rsidRPr="0010148B">
        <w:rPr>
          <w:noProof/>
          <w:sz w:val="24"/>
          <w:szCs w:val="24"/>
          <w:lang w:eastAsia="ru-RU"/>
        </w:rPr>
        <w:drawing>
          <wp:inline distT="0" distB="0" distL="0" distR="0" wp14:anchorId="3543E74F" wp14:editId="32B6748C">
            <wp:extent cx="2619375" cy="3236371"/>
            <wp:effectExtent l="0" t="0" r="0" b="2540"/>
            <wp:docPr id="191867072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32861" cy="3253034"/>
                    </a:xfrm>
                    <a:prstGeom prst="rect">
                      <a:avLst/>
                    </a:prstGeom>
                    <a:noFill/>
                  </pic:spPr>
                </pic:pic>
              </a:graphicData>
            </a:graphic>
          </wp:inline>
        </w:drawing>
      </w:r>
      <w:r w:rsidR="00015E57" w:rsidRPr="0010148B">
        <w:rPr>
          <w:noProof/>
          <w:sz w:val="24"/>
          <w:szCs w:val="24"/>
          <w:lang w:val="en-US"/>
        </w:rPr>
        <w:t xml:space="preserve">   </w:t>
      </w:r>
      <w:r w:rsidRPr="0010148B">
        <w:rPr>
          <w:rFonts w:ascii="Times New Roman" w:hAnsi="Times New Roman" w:cs="Times New Roman"/>
          <w:noProof/>
          <w:sz w:val="24"/>
          <w:szCs w:val="24"/>
          <w:lang w:val="en-US"/>
        </w:rPr>
        <w:t>B</w:t>
      </w:r>
      <w:r w:rsidR="00015E57" w:rsidRPr="0010148B">
        <w:rPr>
          <w:noProof/>
          <w:sz w:val="24"/>
          <w:szCs w:val="24"/>
          <w:lang w:val="en-US"/>
        </w:rPr>
        <w:t xml:space="preserve">   </w:t>
      </w:r>
      <w:r w:rsidR="00AE29EB" w:rsidRPr="0010148B">
        <w:rPr>
          <w:noProof/>
          <w:sz w:val="24"/>
          <w:szCs w:val="24"/>
          <w:lang w:eastAsia="ru-RU"/>
        </w:rPr>
        <w:drawing>
          <wp:inline distT="0" distB="0" distL="0" distR="0" wp14:anchorId="2DF93F20" wp14:editId="1660C79A">
            <wp:extent cx="2438400" cy="3037416"/>
            <wp:effectExtent l="0" t="0" r="0" b="0"/>
            <wp:docPr id="184573358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57482" cy="3061186"/>
                    </a:xfrm>
                    <a:prstGeom prst="rect">
                      <a:avLst/>
                    </a:prstGeom>
                    <a:noFill/>
                  </pic:spPr>
                </pic:pic>
              </a:graphicData>
            </a:graphic>
          </wp:inline>
        </w:drawing>
      </w:r>
    </w:p>
    <w:p w14:paraId="1E312CC3" w14:textId="3177BA74" w:rsidR="00F35A8D" w:rsidRPr="0010148B" w:rsidRDefault="00B82DFC" w:rsidP="00F35A8D">
      <w:pPr>
        <w:spacing w:after="0" w:line="480" w:lineRule="auto"/>
        <w:contextualSpacing/>
        <w:jc w:val="both"/>
        <w:rPr>
          <w:rFonts w:ascii="Times New Roman" w:eastAsia="Calibri" w:hAnsi="Times New Roman" w:cs="Times New Roman"/>
          <w:kern w:val="2"/>
          <w:sz w:val="24"/>
          <w:szCs w:val="24"/>
          <w:lang w:val="en-US"/>
          <w14:ligatures w14:val="standardContextual"/>
        </w:rPr>
      </w:pPr>
      <w:r w:rsidRPr="0010148B">
        <w:rPr>
          <w:rFonts w:ascii="Times New Roman" w:eastAsia="Calibri" w:hAnsi="Times New Roman" w:cs="Times New Roman"/>
          <w:b/>
          <w:bCs/>
          <w:kern w:val="2"/>
          <w:sz w:val="24"/>
          <w:szCs w:val="24"/>
          <w:lang w:val="en-US"/>
          <w14:ligatures w14:val="standardContextual"/>
        </w:rPr>
        <w:t xml:space="preserve">Figure </w:t>
      </w:r>
      <w:r w:rsidR="00915F44" w:rsidRPr="0010148B">
        <w:rPr>
          <w:rFonts w:ascii="Times New Roman" w:eastAsia="Calibri" w:hAnsi="Times New Roman" w:cs="Times New Roman"/>
          <w:b/>
          <w:bCs/>
          <w:kern w:val="2"/>
          <w:sz w:val="24"/>
          <w:szCs w:val="24"/>
          <w:lang w:val="en-US"/>
          <w14:ligatures w14:val="standardContextual"/>
        </w:rPr>
        <w:t>3</w:t>
      </w:r>
      <w:r w:rsidRPr="0010148B">
        <w:rPr>
          <w:rFonts w:ascii="Times New Roman" w:eastAsia="Calibri" w:hAnsi="Times New Roman" w:cs="Times New Roman"/>
          <w:b/>
          <w:bCs/>
          <w:kern w:val="2"/>
          <w:sz w:val="24"/>
          <w:szCs w:val="24"/>
          <w:lang w:val="en-US"/>
          <w14:ligatures w14:val="standardContextual"/>
        </w:rPr>
        <w:t>.</w:t>
      </w:r>
      <w:r w:rsidRPr="0010148B">
        <w:rPr>
          <w:rFonts w:ascii="Times New Roman" w:eastAsia="Calibri" w:hAnsi="Times New Roman" w:cs="Times New Roman"/>
          <w:kern w:val="2"/>
          <w:sz w:val="24"/>
          <w:szCs w:val="24"/>
          <w:lang w:val="en-US"/>
          <w14:ligatures w14:val="standardContextual"/>
        </w:rPr>
        <w:t xml:space="preserve">  </w:t>
      </w:r>
      <w:r w:rsidR="00CD6372" w:rsidRPr="0010148B">
        <w:rPr>
          <w:rFonts w:ascii="Times New Roman" w:eastAsia="Calibri" w:hAnsi="Times New Roman" w:cs="Times New Roman"/>
          <w:kern w:val="2"/>
          <w:sz w:val="24"/>
          <w:szCs w:val="24"/>
          <w:lang w:val="en-US"/>
          <w14:ligatures w14:val="standardContextual"/>
        </w:rPr>
        <w:t>Sliding correlation coefficients (A and B) between standard tree-ring width indices and climate data (temperature and precipitation)</w:t>
      </w:r>
    </w:p>
    <w:p w14:paraId="5938C86F" w14:textId="77777777" w:rsidR="00F35A8D" w:rsidRPr="0010148B" w:rsidRDefault="00F35A8D" w:rsidP="00F35A8D">
      <w:pPr>
        <w:spacing w:after="0" w:line="480" w:lineRule="auto"/>
        <w:contextualSpacing/>
        <w:jc w:val="both"/>
        <w:rPr>
          <w:rFonts w:ascii="Times New Roman" w:eastAsia="Calibri" w:hAnsi="Times New Roman" w:cs="Times New Roman"/>
          <w:kern w:val="2"/>
          <w:sz w:val="24"/>
          <w:szCs w:val="24"/>
          <w:lang w:val="en-US"/>
          <w14:ligatures w14:val="standardContextual"/>
        </w:rPr>
      </w:pPr>
    </w:p>
    <w:p w14:paraId="66F87949" w14:textId="77777777" w:rsidR="0062503D" w:rsidRPr="000701B6" w:rsidRDefault="0062503D">
      <w:pPr>
        <w:spacing w:after="0" w:line="480" w:lineRule="auto"/>
        <w:contextualSpacing/>
        <w:jc w:val="both"/>
        <w:rPr>
          <w:rFonts w:ascii="Times New Roman" w:eastAsia="Calibri" w:hAnsi="Times New Roman" w:cs="Times New Roman"/>
          <w:i/>
          <w:iCs/>
          <w:kern w:val="2"/>
          <w:sz w:val="24"/>
          <w:szCs w:val="24"/>
          <w:lang w:val="en-US"/>
          <w14:ligatures w14:val="standardContextual"/>
          <w:rPrChange w:id="501" w:author="Alberto Arzac" w:date="2025-02-12T13:56:00Z">
            <w:rPr>
              <w:rFonts w:ascii="Times New Roman" w:eastAsia="Calibri" w:hAnsi="Times New Roman" w:cs="Times New Roman"/>
              <w:b/>
              <w:bCs/>
              <w:kern w:val="2"/>
              <w:sz w:val="24"/>
              <w:szCs w:val="24"/>
              <w:lang w:val="en-US"/>
              <w14:ligatures w14:val="standardContextual"/>
            </w:rPr>
          </w:rPrChange>
        </w:rPr>
        <w:pPrChange w:id="502" w:author="Alberto Arzac" w:date="2025-02-12T13:56:00Z">
          <w:pPr>
            <w:spacing w:after="0" w:line="480" w:lineRule="auto"/>
            <w:ind w:firstLine="709"/>
            <w:contextualSpacing/>
            <w:jc w:val="both"/>
          </w:pPr>
        </w:pPrChange>
      </w:pPr>
      <w:r w:rsidRPr="000701B6">
        <w:rPr>
          <w:rFonts w:ascii="Times New Roman" w:eastAsia="Calibri" w:hAnsi="Times New Roman" w:cs="Times New Roman"/>
          <w:i/>
          <w:iCs/>
          <w:kern w:val="2"/>
          <w:sz w:val="24"/>
          <w:szCs w:val="24"/>
          <w:lang w:val="en-US"/>
          <w14:ligatures w14:val="standardContextual"/>
          <w:rPrChange w:id="503" w:author="Alberto Arzac" w:date="2025-02-12T13:56:00Z">
            <w:rPr>
              <w:rFonts w:ascii="Times New Roman" w:eastAsia="Calibri" w:hAnsi="Times New Roman" w:cs="Times New Roman"/>
              <w:b/>
              <w:bCs/>
              <w:kern w:val="2"/>
              <w:sz w:val="24"/>
              <w:szCs w:val="24"/>
              <w:lang w:val="en-US"/>
              <w14:ligatures w14:val="standardContextual"/>
            </w:rPr>
          </w:rPrChange>
        </w:rPr>
        <w:t>3.2 Temporal stability of temperature signals</w:t>
      </w:r>
    </w:p>
    <w:p w14:paraId="014DEF92" w14:textId="77777777" w:rsidR="000701B6" w:rsidRDefault="000701B6" w:rsidP="000701B6">
      <w:pPr>
        <w:spacing w:after="0" w:line="480" w:lineRule="auto"/>
        <w:contextualSpacing/>
        <w:jc w:val="both"/>
        <w:rPr>
          <w:ins w:id="504" w:author="Alberto Arzac" w:date="2025-02-13T15:04:00Z"/>
          <w:rFonts w:ascii="Times New Roman" w:eastAsia="Calibri" w:hAnsi="Times New Roman" w:cs="Times New Roman"/>
          <w:kern w:val="2"/>
          <w:sz w:val="24"/>
          <w:szCs w:val="24"/>
          <w:lang w:val="en-US"/>
          <w14:ligatures w14:val="standardContextual"/>
        </w:rPr>
      </w:pPr>
    </w:p>
    <w:p w14:paraId="6E5B8E57" w14:textId="58F5DFBC" w:rsidR="00BF7EEC" w:rsidRDefault="00BF7EEC" w:rsidP="000701B6">
      <w:pPr>
        <w:spacing w:after="0" w:line="480" w:lineRule="auto"/>
        <w:contextualSpacing/>
        <w:jc w:val="both"/>
        <w:rPr>
          <w:ins w:id="505" w:author="Alberto Arzac" w:date="2025-02-13T15:04:00Z"/>
          <w:rFonts w:ascii="Times New Roman" w:eastAsia="Calibri" w:hAnsi="Times New Roman" w:cs="Times New Roman"/>
          <w:kern w:val="2"/>
          <w:sz w:val="24"/>
          <w:szCs w:val="24"/>
          <w:lang w:val="en-US"/>
          <w14:ligatures w14:val="standardContextual"/>
        </w:rPr>
      </w:pPr>
      <w:ins w:id="506" w:author="Alberto Arzac" w:date="2025-02-13T15:04:00Z">
        <w:r>
          <w:rPr>
            <w:rFonts w:ascii="Times New Roman" w:eastAsia="Calibri" w:hAnsi="Times New Roman" w:cs="Times New Roman"/>
            <w:kern w:val="2"/>
            <w:sz w:val="24"/>
            <w:szCs w:val="24"/>
            <w:lang w:val="en-US"/>
            <w14:ligatures w14:val="standardContextual"/>
          </w:rPr>
          <w:t>For the moving correlations you should describe that there is instability in the temperature response in most of the sites. That ther</w:t>
        </w:r>
      </w:ins>
      <w:ins w:id="507" w:author="Alberto Arzac" w:date="2025-02-13T15:05:00Z">
        <w:r>
          <w:rPr>
            <w:rFonts w:ascii="Times New Roman" w:eastAsia="Calibri" w:hAnsi="Times New Roman" w:cs="Times New Roman"/>
            <w:kern w:val="2"/>
            <w:sz w:val="24"/>
            <w:szCs w:val="24"/>
            <w:lang w:val="en-US"/>
            <w14:ligatures w14:val="standardContextual"/>
          </w:rPr>
          <w:t>e are changes in the trend occurring at different time periods depending on the site. That some sites show increasing trends whereas other sites show decreasing trends…</w:t>
        </w:r>
      </w:ins>
    </w:p>
    <w:p w14:paraId="4465A6CA" w14:textId="77777777" w:rsidR="00BF7EEC" w:rsidRDefault="00BF7EEC" w:rsidP="000701B6">
      <w:pPr>
        <w:spacing w:after="0" w:line="480" w:lineRule="auto"/>
        <w:contextualSpacing/>
        <w:jc w:val="both"/>
        <w:rPr>
          <w:ins w:id="508" w:author="Alberto Arzac" w:date="2025-02-12T13:55:00Z"/>
          <w:rFonts w:ascii="Times New Roman" w:eastAsia="Calibri" w:hAnsi="Times New Roman" w:cs="Times New Roman"/>
          <w:kern w:val="2"/>
          <w:sz w:val="24"/>
          <w:szCs w:val="24"/>
          <w:lang w:val="en-US"/>
          <w14:ligatures w14:val="standardContextual"/>
        </w:rPr>
      </w:pPr>
    </w:p>
    <w:p w14:paraId="5A69EE9F" w14:textId="12CA98A0" w:rsidR="004D457A" w:rsidRPr="0010148B" w:rsidRDefault="004D457A">
      <w:pPr>
        <w:spacing w:after="0" w:line="480" w:lineRule="auto"/>
        <w:contextualSpacing/>
        <w:jc w:val="both"/>
        <w:rPr>
          <w:rFonts w:ascii="Times New Roman" w:eastAsia="Calibri" w:hAnsi="Times New Roman" w:cs="Times New Roman"/>
          <w:kern w:val="2"/>
          <w:sz w:val="24"/>
          <w:szCs w:val="24"/>
          <w:lang w:val="en-US"/>
          <w14:ligatures w14:val="standardContextual"/>
        </w:rPr>
        <w:pPrChange w:id="509" w:author="Alberto Arzac" w:date="2025-02-12T13:55:00Z">
          <w:pPr>
            <w:spacing w:after="0" w:line="480" w:lineRule="auto"/>
            <w:ind w:firstLine="709"/>
            <w:contextualSpacing/>
            <w:jc w:val="both"/>
          </w:pPr>
        </w:pPrChange>
      </w:pPr>
      <w:r w:rsidRPr="0010148B">
        <w:rPr>
          <w:rFonts w:ascii="Times New Roman" w:eastAsia="Calibri" w:hAnsi="Times New Roman" w:cs="Times New Roman"/>
          <w:kern w:val="2"/>
          <w:sz w:val="24"/>
          <w:szCs w:val="24"/>
          <w:lang w:val="en-US"/>
          <w14:ligatures w14:val="standardContextual"/>
        </w:rPr>
        <w:t>The current correlations between the standard chronologies show both positive and negative correlations with temperature for both individual months and aggregated temperatures of several months over the entire period.</w:t>
      </w:r>
    </w:p>
    <w:p w14:paraId="61D3D55A" w14:textId="77777777" w:rsidR="000701B6" w:rsidRDefault="000701B6" w:rsidP="000701B6">
      <w:pPr>
        <w:spacing w:after="0" w:line="480" w:lineRule="auto"/>
        <w:contextualSpacing/>
        <w:jc w:val="both"/>
        <w:rPr>
          <w:ins w:id="510" w:author="Alberto Arzac" w:date="2025-02-12T13:56:00Z"/>
          <w:rFonts w:ascii="Times New Roman" w:eastAsia="Calibri" w:hAnsi="Times New Roman" w:cs="Times New Roman"/>
          <w:kern w:val="2"/>
          <w:sz w:val="24"/>
          <w:szCs w:val="24"/>
          <w:lang w:val="en-US"/>
          <w14:ligatures w14:val="standardContextual"/>
        </w:rPr>
      </w:pPr>
    </w:p>
    <w:p w14:paraId="2CF436DC" w14:textId="5346E534" w:rsidR="004D457A" w:rsidDel="000701B6" w:rsidRDefault="004D457A" w:rsidP="000701B6">
      <w:pPr>
        <w:spacing w:after="0" w:line="480" w:lineRule="auto"/>
        <w:contextualSpacing/>
        <w:jc w:val="both"/>
        <w:rPr>
          <w:del w:id="511" w:author="Alberto Arzac" w:date="2025-02-12T13:56:00Z"/>
          <w:rFonts w:ascii="Times New Roman" w:eastAsia="Calibri" w:hAnsi="Times New Roman" w:cs="Times New Roman"/>
          <w:kern w:val="2"/>
          <w:sz w:val="24"/>
          <w:szCs w:val="24"/>
          <w:lang w:val="en-US"/>
          <w14:ligatures w14:val="standardContextual"/>
        </w:rPr>
      </w:pPr>
      <w:r w:rsidRPr="0010148B">
        <w:rPr>
          <w:rFonts w:ascii="Times New Roman" w:eastAsia="Calibri" w:hAnsi="Times New Roman" w:cs="Times New Roman"/>
          <w:kern w:val="2"/>
          <w:sz w:val="24"/>
          <w:szCs w:val="24"/>
          <w:lang w:val="en-US"/>
          <w14:ligatures w14:val="standardContextual"/>
        </w:rPr>
        <w:t>A clear increase in correlations with summer temperatures is observed at the western sites (FIN, APA) from the late 1970s to the early 1990s, followed by a slight decrease. In contrast, the PUR, KHA, CHO sites show a general trend of decreasing sensitivity to temperature over time.</w:t>
      </w:r>
    </w:p>
    <w:p w14:paraId="61E48807" w14:textId="77777777" w:rsidR="000701B6" w:rsidRPr="0010148B" w:rsidRDefault="000701B6">
      <w:pPr>
        <w:spacing w:after="0" w:line="480" w:lineRule="auto"/>
        <w:contextualSpacing/>
        <w:jc w:val="both"/>
        <w:rPr>
          <w:ins w:id="512" w:author="Alberto Arzac" w:date="2025-02-12T13:56:00Z"/>
          <w:rFonts w:ascii="Times New Roman" w:eastAsia="Calibri" w:hAnsi="Times New Roman" w:cs="Times New Roman"/>
          <w:kern w:val="2"/>
          <w:sz w:val="24"/>
          <w:szCs w:val="24"/>
          <w:lang w:val="en-US"/>
          <w14:ligatures w14:val="standardContextual"/>
        </w:rPr>
        <w:pPrChange w:id="513" w:author="Alberto Arzac" w:date="2025-02-12T13:56:00Z">
          <w:pPr>
            <w:spacing w:after="0" w:line="480" w:lineRule="auto"/>
            <w:ind w:firstLine="709"/>
            <w:contextualSpacing/>
            <w:jc w:val="both"/>
          </w:pPr>
        </w:pPrChange>
      </w:pPr>
    </w:p>
    <w:p w14:paraId="2FE95B62" w14:textId="77777777" w:rsidR="004D457A" w:rsidRPr="0010148B" w:rsidRDefault="004D457A">
      <w:pPr>
        <w:spacing w:after="0" w:line="480" w:lineRule="auto"/>
        <w:contextualSpacing/>
        <w:jc w:val="both"/>
        <w:rPr>
          <w:rFonts w:ascii="Times New Roman" w:eastAsia="Calibri" w:hAnsi="Times New Roman" w:cs="Times New Roman"/>
          <w:kern w:val="2"/>
          <w:sz w:val="24"/>
          <w:szCs w:val="24"/>
          <w:lang w:val="en-US"/>
          <w14:ligatures w14:val="standardContextual"/>
        </w:rPr>
        <w:pPrChange w:id="514" w:author="Alberto Arzac" w:date="2025-02-12T13:56:00Z">
          <w:pPr>
            <w:spacing w:after="0" w:line="480" w:lineRule="auto"/>
            <w:ind w:firstLine="709"/>
            <w:contextualSpacing/>
            <w:jc w:val="both"/>
          </w:pPr>
        </w:pPrChange>
      </w:pPr>
      <w:r w:rsidRPr="0010148B">
        <w:rPr>
          <w:rFonts w:ascii="Times New Roman" w:eastAsia="Calibri" w:hAnsi="Times New Roman" w:cs="Times New Roman"/>
          <w:kern w:val="2"/>
          <w:sz w:val="24"/>
          <w:szCs w:val="24"/>
          <w:lang w:val="en-US"/>
          <w14:ligatures w14:val="standardContextual"/>
        </w:rPr>
        <w:lastRenderedPageBreak/>
        <w:t>The western sites (FIN, APA) show high positive correlations with summer temperatures, especially in July and during the long summer season (June-September).</w:t>
      </w:r>
    </w:p>
    <w:p w14:paraId="354F04A2" w14:textId="77777777" w:rsidR="000701B6" w:rsidRDefault="000701B6" w:rsidP="000701B6">
      <w:pPr>
        <w:spacing w:after="0" w:line="480" w:lineRule="auto"/>
        <w:contextualSpacing/>
        <w:jc w:val="both"/>
        <w:rPr>
          <w:ins w:id="515" w:author="Alberto Arzac" w:date="2025-02-12T13:56:00Z"/>
          <w:rFonts w:ascii="Times New Roman" w:eastAsia="Calibri" w:hAnsi="Times New Roman" w:cs="Times New Roman"/>
          <w:kern w:val="2"/>
          <w:sz w:val="24"/>
          <w:szCs w:val="24"/>
          <w:lang w:val="en-US"/>
          <w14:ligatures w14:val="standardContextual"/>
        </w:rPr>
      </w:pPr>
    </w:p>
    <w:p w14:paraId="266380B1" w14:textId="38CD414D" w:rsidR="004D457A" w:rsidRPr="0010148B" w:rsidRDefault="004D457A">
      <w:pPr>
        <w:spacing w:after="0" w:line="480" w:lineRule="auto"/>
        <w:contextualSpacing/>
        <w:jc w:val="both"/>
        <w:rPr>
          <w:rFonts w:ascii="Times New Roman" w:eastAsia="Calibri" w:hAnsi="Times New Roman" w:cs="Times New Roman"/>
          <w:kern w:val="2"/>
          <w:sz w:val="24"/>
          <w:szCs w:val="24"/>
          <w:lang w:val="en-US"/>
          <w14:ligatures w14:val="standardContextual"/>
        </w:rPr>
        <w:pPrChange w:id="516" w:author="Alberto Arzac" w:date="2025-02-12T13:56:00Z">
          <w:pPr>
            <w:spacing w:after="0" w:line="480" w:lineRule="auto"/>
            <w:ind w:firstLine="709"/>
            <w:contextualSpacing/>
            <w:jc w:val="both"/>
          </w:pPr>
        </w:pPrChange>
      </w:pPr>
      <w:r w:rsidRPr="0010148B">
        <w:rPr>
          <w:rFonts w:ascii="Times New Roman" w:eastAsia="Calibri" w:hAnsi="Times New Roman" w:cs="Times New Roman"/>
          <w:kern w:val="2"/>
          <w:sz w:val="24"/>
          <w:szCs w:val="24"/>
          <w:lang w:val="en-US"/>
          <w14:ligatures w14:val="standardContextual"/>
        </w:rPr>
        <w:t>The central sites (PUR, KHA) show moderate and also time-constant temperature responses, with a noticeable decrease in response strength (especially for the KHA site) in the late 1990s.</w:t>
      </w:r>
    </w:p>
    <w:p w14:paraId="728D3E05" w14:textId="77777777" w:rsidR="000701B6" w:rsidRDefault="000701B6" w:rsidP="000701B6">
      <w:pPr>
        <w:spacing w:after="0" w:line="480" w:lineRule="auto"/>
        <w:contextualSpacing/>
        <w:jc w:val="both"/>
        <w:rPr>
          <w:ins w:id="517" w:author="Alberto Arzac" w:date="2025-02-12T13:56:00Z"/>
          <w:rFonts w:ascii="Times New Roman" w:eastAsia="Calibri" w:hAnsi="Times New Roman" w:cs="Times New Roman"/>
          <w:kern w:val="2"/>
          <w:sz w:val="24"/>
          <w:szCs w:val="24"/>
          <w:lang w:val="en-US"/>
          <w14:ligatures w14:val="standardContextual"/>
        </w:rPr>
      </w:pPr>
    </w:p>
    <w:p w14:paraId="3B4E2D69" w14:textId="15D04900" w:rsidR="004D457A" w:rsidRPr="0010148B" w:rsidRDefault="004D457A">
      <w:pPr>
        <w:spacing w:after="0" w:line="480" w:lineRule="auto"/>
        <w:contextualSpacing/>
        <w:jc w:val="both"/>
        <w:rPr>
          <w:rFonts w:ascii="Times New Roman" w:eastAsia="Calibri" w:hAnsi="Times New Roman" w:cs="Times New Roman"/>
          <w:kern w:val="2"/>
          <w:sz w:val="24"/>
          <w:szCs w:val="24"/>
          <w:lang w:val="en-US"/>
          <w14:ligatures w14:val="standardContextual"/>
        </w:rPr>
        <w:pPrChange w:id="518" w:author="Alberto Arzac" w:date="2025-02-12T13:56:00Z">
          <w:pPr>
            <w:spacing w:after="0" w:line="480" w:lineRule="auto"/>
            <w:ind w:firstLine="709"/>
            <w:contextualSpacing/>
            <w:jc w:val="both"/>
          </w:pPr>
        </w:pPrChange>
      </w:pPr>
      <w:r w:rsidRPr="0010148B">
        <w:rPr>
          <w:rFonts w:ascii="Times New Roman" w:eastAsia="Calibri" w:hAnsi="Times New Roman" w:cs="Times New Roman"/>
          <w:kern w:val="2"/>
          <w:sz w:val="24"/>
          <w:szCs w:val="24"/>
          <w:lang w:val="en-US"/>
          <w14:ligatures w14:val="standardContextual"/>
        </w:rPr>
        <w:t>The easternmost sites (CHO, BIL) showed different signals over time. For the CHO site, the temperature signal begins to decrease and becomes insignificant around 1980 for all summer months. In contrast, for the Bilibino site, the correlations shifted toward increasing response strength over time (around 1980), showing a higher response to all temperatures except July. The moving correlation analysis highlights the variations in climate sensitivity, indicating that the relationship between temperature and growth has been dynamic over recent decades. The results highlight regional differences in tree growth response to temperature and reveal shifts in climate sensitivity over time.</w:t>
      </w:r>
    </w:p>
    <w:p w14:paraId="427A52E2" w14:textId="2E9C3FF4" w:rsidR="000B5897" w:rsidRPr="0010148B" w:rsidRDefault="00AE29EB" w:rsidP="004D457A">
      <w:pPr>
        <w:spacing w:after="0" w:line="480" w:lineRule="auto"/>
        <w:ind w:firstLine="709"/>
        <w:contextualSpacing/>
        <w:jc w:val="both"/>
        <w:rPr>
          <w:rFonts w:ascii="Times New Roman" w:eastAsia="Calibri" w:hAnsi="Times New Roman" w:cs="Times New Roman"/>
          <w:kern w:val="2"/>
          <w:sz w:val="24"/>
          <w:szCs w:val="24"/>
          <w:lang w:val="en-US"/>
          <w14:ligatures w14:val="standardContextual"/>
        </w:rPr>
      </w:pPr>
      <w:r w:rsidRPr="0010148B">
        <w:rPr>
          <w:rFonts w:ascii="Times New Roman" w:eastAsia="Calibri" w:hAnsi="Times New Roman" w:cs="Times New Roman"/>
          <w:noProof/>
          <w:kern w:val="2"/>
          <w:sz w:val="24"/>
          <w:szCs w:val="24"/>
          <w:lang w:eastAsia="ru-RU"/>
          <w14:ligatures w14:val="standardContextual"/>
        </w:rPr>
        <w:drawing>
          <wp:inline distT="0" distB="0" distL="0" distR="0" wp14:anchorId="66E4A08A" wp14:editId="6474BBC7">
            <wp:extent cx="4455589" cy="3336603"/>
            <wp:effectExtent l="0" t="0" r="2540" b="0"/>
            <wp:docPr id="26855775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86150" cy="3359489"/>
                    </a:xfrm>
                    <a:prstGeom prst="rect">
                      <a:avLst/>
                    </a:prstGeom>
                    <a:noFill/>
                  </pic:spPr>
                </pic:pic>
              </a:graphicData>
            </a:graphic>
          </wp:inline>
        </w:drawing>
      </w:r>
    </w:p>
    <w:p w14:paraId="4EE09605" w14:textId="0387033C" w:rsidR="005237B1" w:rsidRPr="0010148B" w:rsidRDefault="005237B1" w:rsidP="005237B1">
      <w:pPr>
        <w:spacing w:after="0" w:line="480" w:lineRule="auto"/>
        <w:contextualSpacing/>
        <w:jc w:val="both"/>
        <w:rPr>
          <w:rFonts w:ascii="Times New Roman" w:eastAsia="Calibri" w:hAnsi="Times New Roman" w:cs="Times New Roman"/>
          <w:kern w:val="2"/>
          <w:sz w:val="24"/>
          <w:szCs w:val="24"/>
          <w:lang w:val="en-US"/>
          <w14:ligatures w14:val="standardContextual"/>
        </w:rPr>
      </w:pPr>
      <w:r w:rsidRPr="0010148B">
        <w:rPr>
          <w:rFonts w:ascii="Times New Roman" w:eastAsia="Calibri" w:hAnsi="Times New Roman" w:cs="Times New Roman"/>
          <w:b/>
          <w:bCs/>
          <w:kern w:val="2"/>
          <w:sz w:val="24"/>
          <w:szCs w:val="24"/>
          <w:lang w:val="en-US"/>
          <w14:ligatures w14:val="standardContextual"/>
        </w:rPr>
        <w:t>Figure 4.</w:t>
      </w:r>
      <w:r w:rsidRPr="0010148B">
        <w:rPr>
          <w:rFonts w:ascii="Times New Roman" w:eastAsia="Calibri" w:hAnsi="Times New Roman" w:cs="Times New Roman"/>
          <w:kern w:val="2"/>
          <w:sz w:val="24"/>
          <w:szCs w:val="24"/>
          <w:lang w:val="en-US"/>
          <w14:ligatures w14:val="standardContextual"/>
        </w:rPr>
        <w:t xml:space="preserve">  </w:t>
      </w:r>
      <w:r w:rsidR="003D1AF7" w:rsidRPr="0010148B">
        <w:rPr>
          <w:rFonts w:ascii="Times New Roman" w:eastAsia="Calibri" w:hAnsi="Times New Roman" w:cs="Times New Roman"/>
          <w:kern w:val="2"/>
          <w:sz w:val="24"/>
          <w:szCs w:val="24"/>
          <w:lang w:val="en-US"/>
          <w14:ligatures w14:val="standardContextual"/>
        </w:rPr>
        <w:t>Sliding correlations (25-year window with 1-year step) of tree-ring widths with June, July, June-July, June-September temperatures for the total period 1966–2021</w:t>
      </w:r>
    </w:p>
    <w:p w14:paraId="6D93C5B9" w14:textId="77777777" w:rsidR="003D1AF7" w:rsidRPr="0010148B" w:rsidRDefault="003D1AF7" w:rsidP="005237B1">
      <w:pPr>
        <w:spacing w:after="0" w:line="480" w:lineRule="auto"/>
        <w:contextualSpacing/>
        <w:jc w:val="both"/>
        <w:rPr>
          <w:rFonts w:ascii="Times New Roman" w:eastAsia="Calibri" w:hAnsi="Times New Roman" w:cs="Times New Roman"/>
          <w:kern w:val="2"/>
          <w:sz w:val="24"/>
          <w:szCs w:val="24"/>
          <w:lang w:val="en-US"/>
          <w14:ligatures w14:val="standardContextual"/>
        </w:rPr>
      </w:pPr>
    </w:p>
    <w:p w14:paraId="71C151C7" w14:textId="6027BDBE" w:rsidR="000856CE" w:rsidRPr="000701B6" w:rsidRDefault="0062503D">
      <w:pPr>
        <w:spacing w:after="0" w:line="480" w:lineRule="auto"/>
        <w:contextualSpacing/>
        <w:rPr>
          <w:rFonts w:ascii="Times New Roman" w:eastAsia="Calibri" w:hAnsi="Times New Roman" w:cs="Times New Roman"/>
          <w:i/>
          <w:iCs/>
          <w:kern w:val="2"/>
          <w:sz w:val="24"/>
          <w:szCs w:val="24"/>
          <w:lang w:val="en-US"/>
          <w14:ligatures w14:val="standardContextual"/>
          <w:rPrChange w:id="519" w:author="Alberto Arzac" w:date="2025-02-12T13:56:00Z">
            <w:rPr>
              <w:rFonts w:ascii="Times New Roman" w:eastAsia="Calibri" w:hAnsi="Times New Roman" w:cs="Times New Roman"/>
              <w:b/>
              <w:bCs/>
              <w:kern w:val="2"/>
              <w:sz w:val="24"/>
              <w:szCs w:val="24"/>
              <w:lang w:val="en-US"/>
              <w14:ligatures w14:val="standardContextual"/>
            </w:rPr>
          </w:rPrChange>
        </w:rPr>
        <w:pPrChange w:id="520" w:author="Alberto Arzac" w:date="2025-02-12T13:56:00Z">
          <w:pPr>
            <w:spacing w:after="0" w:line="480" w:lineRule="auto"/>
            <w:ind w:firstLine="709"/>
            <w:contextualSpacing/>
          </w:pPr>
        </w:pPrChange>
      </w:pPr>
      <w:r w:rsidRPr="000701B6">
        <w:rPr>
          <w:rFonts w:ascii="Times New Roman" w:eastAsia="Calibri" w:hAnsi="Times New Roman" w:cs="Times New Roman"/>
          <w:i/>
          <w:iCs/>
          <w:kern w:val="2"/>
          <w:sz w:val="24"/>
          <w:szCs w:val="24"/>
          <w:lang w:val="en-US"/>
          <w14:ligatures w14:val="standardContextual"/>
          <w:rPrChange w:id="521" w:author="Alberto Arzac" w:date="2025-02-12T13:56:00Z">
            <w:rPr>
              <w:rFonts w:ascii="Times New Roman" w:eastAsia="Calibri" w:hAnsi="Times New Roman" w:cs="Times New Roman"/>
              <w:b/>
              <w:bCs/>
              <w:kern w:val="2"/>
              <w:sz w:val="24"/>
              <w:szCs w:val="24"/>
              <w:lang w:val="en-US"/>
              <w14:ligatures w14:val="standardContextual"/>
            </w:rPr>
          </w:rPrChange>
        </w:rPr>
        <w:t>3.3 Spatial stability of temperature signals</w:t>
      </w:r>
    </w:p>
    <w:p w14:paraId="57A0273F" w14:textId="77777777" w:rsidR="000701B6" w:rsidRDefault="000701B6" w:rsidP="000701B6">
      <w:pPr>
        <w:spacing w:after="0" w:line="480" w:lineRule="auto"/>
        <w:jc w:val="both"/>
        <w:rPr>
          <w:ins w:id="522" w:author="Alberto Arzac" w:date="2025-02-12T13:56:00Z"/>
          <w:rFonts w:ascii="Times New Roman" w:eastAsia="Calibri" w:hAnsi="Times New Roman" w:cs="Times New Roman"/>
          <w:kern w:val="2"/>
          <w:sz w:val="24"/>
          <w:szCs w:val="24"/>
          <w:lang w:val="en-US"/>
          <w14:ligatures w14:val="standardContextual"/>
        </w:rPr>
      </w:pPr>
    </w:p>
    <w:p w14:paraId="09150441" w14:textId="77777777" w:rsidR="000701B6" w:rsidRDefault="000701B6" w:rsidP="000701B6">
      <w:pPr>
        <w:spacing w:after="0" w:line="480" w:lineRule="auto"/>
        <w:jc w:val="both"/>
        <w:rPr>
          <w:ins w:id="523" w:author="Alberto Arzac" w:date="2025-02-12T13:56:00Z"/>
          <w:rFonts w:ascii="Times New Roman" w:eastAsia="Calibri" w:hAnsi="Times New Roman" w:cs="Times New Roman"/>
          <w:kern w:val="2"/>
          <w:sz w:val="24"/>
          <w:szCs w:val="24"/>
          <w:lang w:val="en-US"/>
          <w14:ligatures w14:val="standardContextual"/>
        </w:rPr>
      </w:pPr>
    </w:p>
    <w:p w14:paraId="16ACF6F7" w14:textId="070294D9" w:rsidR="00411DAF" w:rsidRPr="0010148B" w:rsidRDefault="00411DAF">
      <w:pPr>
        <w:spacing w:after="0" w:line="480" w:lineRule="auto"/>
        <w:jc w:val="both"/>
        <w:rPr>
          <w:rFonts w:ascii="Times New Roman" w:eastAsia="Calibri" w:hAnsi="Times New Roman" w:cs="Times New Roman"/>
          <w:kern w:val="2"/>
          <w:sz w:val="24"/>
          <w:szCs w:val="24"/>
          <w:lang w:val="en-US"/>
          <w14:ligatures w14:val="standardContextual"/>
        </w:rPr>
        <w:pPrChange w:id="524" w:author="Alberto Arzac" w:date="2025-02-12T13:56:00Z">
          <w:pPr>
            <w:spacing w:after="0" w:line="480" w:lineRule="auto"/>
            <w:ind w:firstLine="709"/>
            <w:jc w:val="both"/>
          </w:pPr>
        </w:pPrChange>
      </w:pPr>
      <w:r w:rsidRPr="0010148B">
        <w:rPr>
          <w:rFonts w:ascii="Times New Roman" w:eastAsia="Calibri" w:hAnsi="Times New Roman" w:cs="Times New Roman"/>
          <w:kern w:val="2"/>
          <w:sz w:val="24"/>
          <w:szCs w:val="24"/>
          <w:lang w:val="en-US"/>
          <w14:ligatures w14:val="standardContextual"/>
        </w:rPr>
        <w:t>In Figure 5, the spatial stability of temperature signals for the western sites (FIN, APA) showed very weak correlations, especially in June. The strongest relationships are observed in July (r = 0.4) and the long summer period (JUN-SEP) (r = 0.4), suggesting an effect of accumulated summer heat on radial growth.</w:t>
      </w:r>
    </w:p>
    <w:p w14:paraId="68FD15DF" w14:textId="77777777" w:rsidR="000701B6" w:rsidRDefault="000701B6" w:rsidP="000701B6">
      <w:pPr>
        <w:spacing w:after="0" w:line="480" w:lineRule="auto"/>
        <w:jc w:val="both"/>
        <w:rPr>
          <w:ins w:id="525" w:author="Alberto Arzac" w:date="2025-02-12T13:56:00Z"/>
          <w:rFonts w:ascii="Times New Roman" w:eastAsia="Calibri" w:hAnsi="Times New Roman" w:cs="Times New Roman"/>
          <w:kern w:val="2"/>
          <w:sz w:val="24"/>
          <w:szCs w:val="24"/>
          <w:lang w:val="en-US"/>
          <w14:ligatures w14:val="standardContextual"/>
        </w:rPr>
      </w:pPr>
    </w:p>
    <w:p w14:paraId="78D02BA9" w14:textId="20293C5A" w:rsidR="00411DAF" w:rsidRPr="0010148B" w:rsidRDefault="00411DAF">
      <w:pPr>
        <w:spacing w:after="0" w:line="480" w:lineRule="auto"/>
        <w:jc w:val="both"/>
        <w:rPr>
          <w:rFonts w:ascii="Times New Roman" w:eastAsia="Calibri" w:hAnsi="Times New Roman" w:cs="Times New Roman"/>
          <w:kern w:val="2"/>
          <w:sz w:val="24"/>
          <w:szCs w:val="24"/>
          <w:lang w:val="en-US"/>
          <w14:ligatures w14:val="standardContextual"/>
        </w:rPr>
        <w:pPrChange w:id="526" w:author="Alberto Arzac" w:date="2025-02-12T13:56:00Z">
          <w:pPr>
            <w:spacing w:after="0" w:line="480" w:lineRule="auto"/>
            <w:ind w:firstLine="709"/>
            <w:jc w:val="both"/>
          </w:pPr>
        </w:pPrChange>
      </w:pPr>
      <w:r w:rsidRPr="0010148B">
        <w:rPr>
          <w:rFonts w:ascii="Times New Roman" w:eastAsia="Calibri" w:hAnsi="Times New Roman" w:cs="Times New Roman"/>
          <w:kern w:val="2"/>
          <w:sz w:val="24"/>
          <w:szCs w:val="24"/>
          <w:lang w:val="en-US"/>
          <w14:ligatures w14:val="standardContextual"/>
        </w:rPr>
        <w:t>The central sites (PUR, KHA) show strong and spatially extensive correlations, especially for the aggregated temperatures of June–July (r = 0.6 and 0.5, respectively). These sites also have high correlations (r = 0.5) with the temperatures of individual months: June for PUR and July for KHA.</w:t>
      </w:r>
      <w:r w:rsidR="00092A3A" w:rsidRPr="0010148B">
        <w:rPr>
          <w:rFonts w:ascii="Times New Roman" w:eastAsia="Calibri" w:hAnsi="Times New Roman" w:cs="Times New Roman"/>
          <w:kern w:val="2"/>
          <w:sz w:val="24"/>
          <w:szCs w:val="24"/>
          <w:lang w:val="en-US"/>
          <w14:ligatures w14:val="standardContextual"/>
        </w:rPr>
        <w:t xml:space="preserve"> </w:t>
      </w:r>
      <w:r w:rsidRPr="0010148B">
        <w:rPr>
          <w:rFonts w:ascii="Times New Roman" w:eastAsia="Calibri" w:hAnsi="Times New Roman" w:cs="Times New Roman"/>
          <w:kern w:val="2"/>
          <w:sz w:val="24"/>
          <w:szCs w:val="24"/>
          <w:lang w:val="en-US"/>
          <w14:ligatures w14:val="standardContextual"/>
        </w:rPr>
        <w:t>PUR shows the most pronounced response of high positive correlation compared to the other sites.</w:t>
      </w:r>
      <w:r w:rsidR="00092A3A" w:rsidRPr="0010148B">
        <w:rPr>
          <w:rFonts w:ascii="Times New Roman" w:eastAsia="Calibri" w:hAnsi="Times New Roman" w:cs="Times New Roman"/>
          <w:kern w:val="2"/>
          <w:sz w:val="24"/>
          <w:szCs w:val="24"/>
          <w:lang w:val="en-US"/>
          <w14:ligatures w14:val="standardContextual"/>
        </w:rPr>
        <w:t xml:space="preserve"> </w:t>
      </w:r>
      <w:r w:rsidRPr="0010148B">
        <w:rPr>
          <w:rFonts w:ascii="Times New Roman" w:eastAsia="Calibri" w:hAnsi="Times New Roman" w:cs="Times New Roman"/>
          <w:kern w:val="2"/>
          <w:sz w:val="24"/>
          <w:szCs w:val="24"/>
          <w:lang w:val="en-US"/>
          <w14:ligatures w14:val="standardContextual"/>
        </w:rPr>
        <w:t>Compared to the neighboring site, KHA shows a more localized, but still significant correlation, emphasizing the strong temperature sensitivity of</w:t>
      </w:r>
      <w:r w:rsidRPr="0010148B">
        <w:rPr>
          <w:rFonts w:ascii="Times New Roman" w:eastAsia="Calibri" w:hAnsi="Times New Roman" w:cs="Times New Roman"/>
          <w:i/>
          <w:iCs/>
          <w:kern w:val="2"/>
          <w:sz w:val="24"/>
          <w:szCs w:val="24"/>
          <w:lang w:val="en-US"/>
          <w14:ligatures w14:val="standardContextual"/>
        </w:rPr>
        <w:t xml:space="preserve"> L. gmelinii.</w:t>
      </w:r>
    </w:p>
    <w:p w14:paraId="194AFD5A" w14:textId="77777777" w:rsidR="000701B6" w:rsidRDefault="000701B6" w:rsidP="000701B6">
      <w:pPr>
        <w:spacing w:after="0" w:line="480" w:lineRule="auto"/>
        <w:jc w:val="both"/>
        <w:rPr>
          <w:ins w:id="527" w:author="Alberto Arzac" w:date="2025-02-12T13:56:00Z"/>
          <w:rFonts w:ascii="Times New Roman" w:eastAsia="Calibri" w:hAnsi="Times New Roman" w:cs="Times New Roman"/>
          <w:kern w:val="2"/>
          <w:sz w:val="24"/>
          <w:szCs w:val="24"/>
          <w:lang w:val="en-US"/>
          <w14:ligatures w14:val="standardContextual"/>
        </w:rPr>
      </w:pPr>
    </w:p>
    <w:p w14:paraId="37E60376" w14:textId="53FFD995" w:rsidR="00DE7E1B" w:rsidRPr="0010148B" w:rsidRDefault="00411DAF">
      <w:pPr>
        <w:spacing w:after="0" w:line="480" w:lineRule="auto"/>
        <w:jc w:val="both"/>
        <w:rPr>
          <w:rFonts w:ascii="Times New Roman" w:eastAsia="Calibri" w:hAnsi="Times New Roman" w:cs="Times New Roman"/>
          <w:kern w:val="2"/>
          <w:sz w:val="24"/>
          <w:szCs w:val="24"/>
          <w:lang w:val="en-US"/>
          <w14:ligatures w14:val="standardContextual"/>
        </w:rPr>
        <w:pPrChange w:id="528" w:author="Alberto Arzac" w:date="2025-02-12T13:56:00Z">
          <w:pPr>
            <w:spacing w:after="0" w:line="480" w:lineRule="auto"/>
            <w:ind w:firstLine="709"/>
            <w:jc w:val="both"/>
          </w:pPr>
        </w:pPrChange>
      </w:pPr>
      <w:r w:rsidRPr="0010148B">
        <w:rPr>
          <w:rFonts w:ascii="Times New Roman" w:eastAsia="Calibri" w:hAnsi="Times New Roman" w:cs="Times New Roman"/>
          <w:kern w:val="2"/>
          <w:sz w:val="24"/>
          <w:szCs w:val="24"/>
          <w:lang w:val="en-US"/>
          <w14:ligatures w14:val="standardContextual"/>
        </w:rPr>
        <w:t>CHO and BIL show generally weaker and more spatially restricted temperature signals compared to the central and western regions. The highest correlations are observed in June–July (r = 0.3) and June–September (r = 0.3), suggesting that prolonged summer temperatures play a more important role in these less favourable conditions.</w:t>
      </w:r>
    </w:p>
    <w:p w14:paraId="2BFD7DF4" w14:textId="3DC88669" w:rsidR="006D66E1" w:rsidRDefault="006D66E1">
      <w:pPr>
        <w:rPr>
          <w:ins w:id="529" w:author="Кристина" w:date="2025-02-19T15:11:00Z"/>
          <w:rFonts w:ascii="Times New Roman" w:eastAsia="Calibri" w:hAnsi="Times New Roman" w:cs="Times New Roman"/>
          <w:kern w:val="2"/>
          <w:sz w:val="24"/>
          <w:szCs w:val="24"/>
          <w:lang w:val="en-US"/>
          <w14:ligatures w14:val="standardContextual"/>
        </w:rPr>
      </w:pPr>
      <w:ins w:id="530" w:author="Кристина" w:date="2025-02-19T15:11:00Z">
        <w:r>
          <w:rPr>
            <w:rFonts w:ascii="Times New Roman" w:eastAsia="Calibri" w:hAnsi="Times New Roman" w:cs="Times New Roman"/>
            <w:kern w:val="2"/>
            <w:sz w:val="24"/>
            <w:szCs w:val="24"/>
            <w:lang w:val="en-US"/>
            <w14:ligatures w14:val="standardContextual"/>
          </w:rPr>
          <w:br w:type="page"/>
        </w:r>
      </w:ins>
    </w:p>
    <w:p w14:paraId="50D94BC7" w14:textId="497AE968" w:rsidR="00092A3A" w:rsidRPr="0010148B" w:rsidRDefault="006D66E1" w:rsidP="00411DAF">
      <w:pPr>
        <w:spacing w:after="0" w:line="480" w:lineRule="auto"/>
        <w:ind w:firstLine="709"/>
        <w:jc w:val="both"/>
        <w:rPr>
          <w:rFonts w:ascii="Times New Roman" w:eastAsia="Calibri" w:hAnsi="Times New Roman" w:cs="Times New Roman"/>
          <w:kern w:val="2"/>
          <w:sz w:val="24"/>
          <w:szCs w:val="24"/>
          <w:lang w:val="en-US"/>
          <w14:ligatures w14:val="standardContextual"/>
        </w:rPr>
      </w:pPr>
      <w:ins w:id="531" w:author="Кристина" w:date="2025-02-19T15:12:00Z">
        <w:r w:rsidRPr="006D66E1">
          <w:rPr>
            <w:noProof/>
            <w:lang w:eastAsia="ru-RU"/>
          </w:rPr>
          <w:lastRenderedPageBreak/>
          <w:drawing>
            <wp:inline distT="0" distB="0" distL="0" distR="0" wp14:anchorId="16FA93BB" wp14:editId="486B7648">
              <wp:extent cx="5940425" cy="3257354"/>
              <wp:effectExtent l="0" t="0" r="3175" b="6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0425" cy="3257354"/>
                      </a:xfrm>
                      <a:prstGeom prst="rect">
                        <a:avLst/>
                      </a:prstGeom>
                      <a:noFill/>
                      <a:ln>
                        <a:noFill/>
                      </a:ln>
                    </pic:spPr>
                  </pic:pic>
                </a:graphicData>
              </a:graphic>
            </wp:inline>
          </w:drawing>
        </w:r>
      </w:ins>
    </w:p>
    <w:tbl>
      <w:tblPr>
        <w:tblStyle w:val="a3"/>
        <w:tblpPr w:leftFromText="180" w:rightFromText="180" w:vertAnchor="text" w:horzAnchor="margin" w:tblpY="-5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8"/>
        <w:gridCol w:w="2016"/>
        <w:gridCol w:w="2255"/>
        <w:gridCol w:w="2227"/>
        <w:gridCol w:w="2059"/>
      </w:tblGrid>
      <w:tr w:rsidR="006D66E1" w:rsidRPr="0010148B" w14:paraId="561699CF" w14:textId="77777777" w:rsidTr="00FA69C8">
        <w:tc>
          <w:tcPr>
            <w:tcW w:w="803" w:type="dxa"/>
          </w:tcPr>
          <w:p w14:paraId="5AB9AF77" w14:textId="77777777" w:rsidR="000E02FA" w:rsidRPr="0010148B" w:rsidRDefault="000E02FA" w:rsidP="000E02FA">
            <w:pPr>
              <w:rPr>
                <w:rFonts w:ascii="Times New Roman" w:eastAsia="Calibri" w:hAnsi="Times New Roman" w:cs="Times New Roman"/>
                <w:sz w:val="24"/>
                <w:szCs w:val="24"/>
                <w:lang w:val="en-US"/>
              </w:rPr>
            </w:pPr>
          </w:p>
        </w:tc>
        <w:tc>
          <w:tcPr>
            <w:tcW w:w="1955" w:type="dxa"/>
          </w:tcPr>
          <w:p w14:paraId="208D418C" w14:textId="77777777" w:rsidR="000E02FA" w:rsidRPr="0010148B" w:rsidRDefault="000E02FA" w:rsidP="000E02FA">
            <w:pP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JUN</w:t>
            </w:r>
          </w:p>
        </w:tc>
        <w:tc>
          <w:tcPr>
            <w:tcW w:w="2273" w:type="dxa"/>
          </w:tcPr>
          <w:p w14:paraId="66185F1D" w14:textId="77777777" w:rsidR="000E02FA" w:rsidRPr="0010148B" w:rsidRDefault="000E02FA" w:rsidP="000E02FA">
            <w:pP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JUL</w:t>
            </w:r>
          </w:p>
        </w:tc>
        <w:tc>
          <w:tcPr>
            <w:tcW w:w="2244" w:type="dxa"/>
          </w:tcPr>
          <w:p w14:paraId="5005D1C5" w14:textId="77777777" w:rsidR="000E02FA" w:rsidRPr="0010148B" w:rsidRDefault="000E02FA" w:rsidP="000E02FA">
            <w:pP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JUN- JUL</w:t>
            </w:r>
          </w:p>
        </w:tc>
        <w:tc>
          <w:tcPr>
            <w:tcW w:w="2070" w:type="dxa"/>
          </w:tcPr>
          <w:p w14:paraId="0A4D6489" w14:textId="77777777" w:rsidR="000E02FA" w:rsidRPr="0010148B" w:rsidRDefault="000E02FA" w:rsidP="000E02FA">
            <w:pP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JUN-SEP</w:t>
            </w:r>
          </w:p>
        </w:tc>
      </w:tr>
      <w:tr w:rsidR="006D66E1" w:rsidRPr="0010148B" w14:paraId="40DC54F0" w14:textId="77777777" w:rsidTr="00FA69C8">
        <w:tc>
          <w:tcPr>
            <w:tcW w:w="803" w:type="dxa"/>
          </w:tcPr>
          <w:p w14:paraId="3C178353" w14:textId="77777777" w:rsidR="000E02FA" w:rsidRPr="0010148B" w:rsidRDefault="000E02FA" w:rsidP="000E02FA">
            <w:pP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FIN</w:t>
            </w:r>
          </w:p>
        </w:tc>
        <w:tc>
          <w:tcPr>
            <w:tcW w:w="1955" w:type="dxa"/>
          </w:tcPr>
          <w:p w14:paraId="6D15DAEB" w14:textId="1E3310BB" w:rsidR="000E02FA" w:rsidRPr="0010148B" w:rsidRDefault="000E02FA" w:rsidP="000E02FA">
            <w:pPr>
              <w:rPr>
                <w:rFonts w:ascii="Times New Roman" w:eastAsia="Calibri" w:hAnsi="Times New Roman" w:cs="Times New Roman"/>
                <w:sz w:val="24"/>
                <w:szCs w:val="24"/>
                <w:lang w:val="en-US"/>
              </w:rPr>
            </w:pPr>
            <w:r w:rsidRPr="0010148B">
              <w:rPr>
                <w:noProof/>
                <w:sz w:val="24"/>
                <w:szCs w:val="24"/>
                <w:lang w:eastAsia="ru-RU"/>
              </w:rPr>
              <w:drawing>
                <wp:inline distT="0" distB="0" distL="0" distR="0" wp14:anchorId="2815939A" wp14:editId="720BEC3D">
                  <wp:extent cx="1127760" cy="7626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46361" cy="775278"/>
                          </a:xfrm>
                          <a:prstGeom prst="rect">
                            <a:avLst/>
                          </a:prstGeom>
                        </pic:spPr>
                      </pic:pic>
                    </a:graphicData>
                  </a:graphic>
                </wp:inline>
              </w:drawing>
            </w:r>
          </w:p>
        </w:tc>
        <w:tc>
          <w:tcPr>
            <w:tcW w:w="2273" w:type="dxa"/>
          </w:tcPr>
          <w:p w14:paraId="7A7C6C6B" w14:textId="2C45C9FB" w:rsidR="000E02FA" w:rsidRPr="0010148B" w:rsidRDefault="000E02FA" w:rsidP="000E02FA">
            <w:pPr>
              <w:rPr>
                <w:rFonts w:ascii="Times New Roman" w:eastAsia="Calibri" w:hAnsi="Times New Roman" w:cs="Times New Roman"/>
                <w:sz w:val="24"/>
                <w:szCs w:val="24"/>
                <w:lang w:val="en-US"/>
              </w:rPr>
            </w:pPr>
            <w:r w:rsidRPr="0010148B">
              <w:rPr>
                <w:noProof/>
                <w:sz w:val="24"/>
                <w:szCs w:val="24"/>
                <w:lang w:eastAsia="ru-RU"/>
              </w:rPr>
              <w:drawing>
                <wp:inline distT="0" distB="0" distL="0" distR="0" wp14:anchorId="0C627761" wp14:editId="314144D5">
                  <wp:extent cx="1104900" cy="7433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1919" cy="761515"/>
                          </a:xfrm>
                          <a:prstGeom prst="rect">
                            <a:avLst/>
                          </a:prstGeom>
                        </pic:spPr>
                      </pic:pic>
                    </a:graphicData>
                  </a:graphic>
                </wp:inline>
              </w:drawing>
            </w:r>
          </w:p>
        </w:tc>
        <w:tc>
          <w:tcPr>
            <w:tcW w:w="2244" w:type="dxa"/>
          </w:tcPr>
          <w:p w14:paraId="1258393D" w14:textId="35799827" w:rsidR="000E02FA" w:rsidRPr="0010148B" w:rsidRDefault="005F091B" w:rsidP="000E02FA">
            <w:pP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 xml:space="preserve"> </w:t>
            </w:r>
            <w:r w:rsidRPr="0010148B">
              <w:rPr>
                <w:noProof/>
                <w:sz w:val="24"/>
                <w:szCs w:val="24"/>
              </w:rPr>
              <w:t xml:space="preserve"> </w:t>
            </w:r>
            <w:r w:rsidRPr="0010148B">
              <w:rPr>
                <w:noProof/>
                <w:sz w:val="24"/>
                <w:szCs w:val="24"/>
                <w:lang w:eastAsia="ru-RU"/>
              </w:rPr>
              <w:drawing>
                <wp:inline distT="0" distB="0" distL="0" distR="0" wp14:anchorId="0B130861" wp14:editId="5E899214">
                  <wp:extent cx="1034027" cy="6953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88937" cy="732249"/>
                          </a:xfrm>
                          <a:prstGeom prst="rect">
                            <a:avLst/>
                          </a:prstGeom>
                        </pic:spPr>
                      </pic:pic>
                    </a:graphicData>
                  </a:graphic>
                </wp:inline>
              </w:drawing>
            </w:r>
          </w:p>
        </w:tc>
        <w:tc>
          <w:tcPr>
            <w:tcW w:w="2070" w:type="dxa"/>
          </w:tcPr>
          <w:p w14:paraId="5D989015" w14:textId="1B75D25C" w:rsidR="000E02FA" w:rsidRPr="0010148B" w:rsidRDefault="005F091B" w:rsidP="000E02FA">
            <w:pPr>
              <w:rPr>
                <w:rFonts w:ascii="Times New Roman" w:eastAsia="Calibri" w:hAnsi="Times New Roman" w:cs="Times New Roman"/>
                <w:sz w:val="24"/>
                <w:szCs w:val="24"/>
                <w:lang w:val="en-US"/>
              </w:rPr>
            </w:pPr>
            <w:r w:rsidRPr="00C82D97">
              <w:rPr>
                <w:noProof/>
                <w:sz w:val="24"/>
                <w:szCs w:val="24"/>
                <w:lang w:eastAsia="ru-RU"/>
              </w:rPr>
              <w:drawing>
                <wp:inline distT="0" distB="0" distL="0" distR="0" wp14:anchorId="1213DA9B" wp14:editId="7C49C479">
                  <wp:extent cx="1053356" cy="7086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53356" cy="708660"/>
                          </a:xfrm>
                          <a:prstGeom prst="rect">
                            <a:avLst/>
                          </a:prstGeom>
                        </pic:spPr>
                      </pic:pic>
                    </a:graphicData>
                  </a:graphic>
                </wp:inline>
              </w:drawing>
            </w:r>
          </w:p>
        </w:tc>
      </w:tr>
      <w:tr w:rsidR="006D66E1" w:rsidRPr="00C82D97" w14:paraId="72718021" w14:textId="77777777" w:rsidTr="00FA69C8">
        <w:tc>
          <w:tcPr>
            <w:tcW w:w="803" w:type="dxa"/>
          </w:tcPr>
          <w:p w14:paraId="5FB356D3" w14:textId="77777777" w:rsidR="000E02FA" w:rsidRPr="00C82D97" w:rsidRDefault="000E02FA" w:rsidP="000E02FA">
            <w:pP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APA</w:t>
            </w:r>
          </w:p>
        </w:tc>
        <w:tc>
          <w:tcPr>
            <w:tcW w:w="1955" w:type="dxa"/>
          </w:tcPr>
          <w:p w14:paraId="7E16BC1C" w14:textId="21A82E05" w:rsidR="000E02FA" w:rsidRPr="00C82D97" w:rsidRDefault="005F091B" w:rsidP="000E02FA">
            <w:pPr>
              <w:rPr>
                <w:rFonts w:ascii="Times New Roman" w:eastAsia="Calibri" w:hAnsi="Times New Roman" w:cs="Times New Roman"/>
                <w:sz w:val="24"/>
                <w:szCs w:val="24"/>
                <w:lang w:val="en-US"/>
              </w:rPr>
            </w:pPr>
            <w:r w:rsidRPr="00C82D97">
              <w:rPr>
                <w:noProof/>
                <w:sz w:val="24"/>
                <w:szCs w:val="24"/>
                <w:lang w:eastAsia="ru-RU"/>
              </w:rPr>
              <w:drawing>
                <wp:inline distT="0" distB="0" distL="0" distR="0" wp14:anchorId="4BFA3E7F" wp14:editId="3984DCC2">
                  <wp:extent cx="1143000" cy="77043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69187" cy="788088"/>
                          </a:xfrm>
                          <a:prstGeom prst="rect">
                            <a:avLst/>
                          </a:prstGeom>
                        </pic:spPr>
                      </pic:pic>
                    </a:graphicData>
                  </a:graphic>
                </wp:inline>
              </w:drawing>
            </w:r>
          </w:p>
        </w:tc>
        <w:tc>
          <w:tcPr>
            <w:tcW w:w="2273" w:type="dxa"/>
          </w:tcPr>
          <w:p w14:paraId="493B67BF" w14:textId="1F19C8AE" w:rsidR="000E02FA" w:rsidRPr="00C82D97" w:rsidRDefault="008B52F5" w:rsidP="000E02FA">
            <w:pPr>
              <w:rPr>
                <w:rFonts w:ascii="Times New Roman" w:eastAsia="Calibri" w:hAnsi="Times New Roman" w:cs="Times New Roman"/>
                <w:sz w:val="24"/>
                <w:szCs w:val="24"/>
                <w:lang w:val="en-US"/>
              </w:rPr>
            </w:pPr>
            <w:r w:rsidRPr="00C82D97">
              <w:rPr>
                <w:noProof/>
                <w:sz w:val="24"/>
                <w:szCs w:val="24"/>
                <w:lang w:eastAsia="ru-RU"/>
              </w:rPr>
              <w:drawing>
                <wp:inline distT="0" distB="0" distL="0" distR="0" wp14:anchorId="3B347A4D" wp14:editId="207AF119">
                  <wp:extent cx="1066715" cy="716280"/>
                  <wp:effectExtent l="0" t="0" r="63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82844" cy="727111"/>
                          </a:xfrm>
                          <a:prstGeom prst="rect">
                            <a:avLst/>
                          </a:prstGeom>
                        </pic:spPr>
                      </pic:pic>
                    </a:graphicData>
                  </a:graphic>
                </wp:inline>
              </w:drawing>
            </w:r>
          </w:p>
        </w:tc>
        <w:tc>
          <w:tcPr>
            <w:tcW w:w="2244" w:type="dxa"/>
          </w:tcPr>
          <w:p w14:paraId="0707E1AF" w14:textId="5875F802" w:rsidR="000E02FA" w:rsidRPr="00C82D97" w:rsidRDefault="008B52F5" w:rsidP="000E02FA">
            <w:pPr>
              <w:rPr>
                <w:rFonts w:ascii="Times New Roman" w:eastAsia="Calibri" w:hAnsi="Times New Roman" w:cs="Times New Roman"/>
                <w:sz w:val="24"/>
                <w:szCs w:val="24"/>
                <w:lang w:val="en-US"/>
              </w:rPr>
            </w:pPr>
            <w:r w:rsidRPr="00C82D97">
              <w:rPr>
                <w:noProof/>
                <w:sz w:val="24"/>
                <w:szCs w:val="24"/>
                <w:lang w:eastAsia="ru-RU"/>
              </w:rPr>
              <w:drawing>
                <wp:inline distT="0" distB="0" distL="0" distR="0" wp14:anchorId="40B83D11" wp14:editId="5DE2703A">
                  <wp:extent cx="1066800" cy="718047"/>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83654" cy="729391"/>
                          </a:xfrm>
                          <a:prstGeom prst="rect">
                            <a:avLst/>
                          </a:prstGeom>
                        </pic:spPr>
                      </pic:pic>
                    </a:graphicData>
                  </a:graphic>
                </wp:inline>
              </w:drawing>
            </w:r>
          </w:p>
        </w:tc>
        <w:tc>
          <w:tcPr>
            <w:tcW w:w="2070" w:type="dxa"/>
          </w:tcPr>
          <w:p w14:paraId="54699B23" w14:textId="4B548ECE" w:rsidR="000E02FA" w:rsidRPr="00C82D97" w:rsidRDefault="008B52F5" w:rsidP="000E02FA">
            <w:pPr>
              <w:rPr>
                <w:rFonts w:ascii="Times New Roman" w:eastAsia="Calibri" w:hAnsi="Times New Roman" w:cs="Times New Roman"/>
                <w:sz w:val="24"/>
                <w:szCs w:val="24"/>
                <w:lang w:val="en-US"/>
              </w:rPr>
            </w:pPr>
            <w:r w:rsidRPr="00C82D97">
              <w:rPr>
                <w:noProof/>
                <w:sz w:val="24"/>
                <w:szCs w:val="24"/>
                <w:lang w:eastAsia="ru-RU"/>
              </w:rPr>
              <w:drawing>
                <wp:inline distT="0" distB="0" distL="0" distR="0" wp14:anchorId="05F73F52" wp14:editId="6E4DA852">
                  <wp:extent cx="1070901" cy="723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84433" cy="733047"/>
                          </a:xfrm>
                          <a:prstGeom prst="rect">
                            <a:avLst/>
                          </a:prstGeom>
                        </pic:spPr>
                      </pic:pic>
                    </a:graphicData>
                  </a:graphic>
                </wp:inline>
              </w:drawing>
            </w:r>
          </w:p>
        </w:tc>
      </w:tr>
      <w:tr w:rsidR="006D66E1" w:rsidRPr="00C82D97" w14:paraId="31A76684" w14:textId="77777777" w:rsidTr="00FA69C8">
        <w:tc>
          <w:tcPr>
            <w:tcW w:w="803" w:type="dxa"/>
          </w:tcPr>
          <w:p w14:paraId="074D59D8" w14:textId="77777777" w:rsidR="000E02FA" w:rsidRPr="00C82D97" w:rsidRDefault="000E02FA" w:rsidP="000E02FA">
            <w:pP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PUR</w:t>
            </w:r>
          </w:p>
        </w:tc>
        <w:tc>
          <w:tcPr>
            <w:tcW w:w="1955" w:type="dxa"/>
          </w:tcPr>
          <w:p w14:paraId="3D7C5DA7" w14:textId="336B2EB0" w:rsidR="000E02FA" w:rsidRPr="00C82D97" w:rsidRDefault="00041DA1" w:rsidP="000E02FA">
            <w:pPr>
              <w:rPr>
                <w:rFonts w:ascii="Times New Roman" w:eastAsia="Calibri" w:hAnsi="Times New Roman" w:cs="Times New Roman"/>
                <w:sz w:val="24"/>
                <w:szCs w:val="24"/>
                <w:lang w:val="en-US"/>
              </w:rPr>
            </w:pPr>
            <w:r w:rsidRPr="00C82D97">
              <w:rPr>
                <w:noProof/>
                <w:sz w:val="24"/>
                <w:szCs w:val="24"/>
                <w:lang w:eastAsia="ru-RU"/>
              </w:rPr>
              <w:drawing>
                <wp:inline distT="0" distB="0" distL="0" distR="0" wp14:anchorId="31EAEF54" wp14:editId="1CEC37BE">
                  <wp:extent cx="1059634" cy="821477"/>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81254" cy="838238"/>
                          </a:xfrm>
                          <a:prstGeom prst="rect">
                            <a:avLst/>
                          </a:prstGeom>
                        </pic:spPr>
                      </pic:pic>
                    </a:graphicData>
                  </a:graphic>
                </wp:inline>
              </w:drawing>
            </w:r>
          </w:p>
        </w:tc>
        <w:tc>
          <w:tcPr>
            <w:tcW w:w="2273" w:type="dxa"/>
          </w:tcPr>
          <w:p w14:paraId="6721B39F" w14:textId="5D7FD93F" w:rsidR="000E02FA" w:rsidRPr="00C82D97" w:rsidRDefault="00041DA1" w:rsidP="000E02FA">
            <w:pPr>
              <w:rPr>
                <w:rFonts w:ascii="Times New Roman" w:eastAsia="Calibri" w:hAnsi="Times New Roman" w:cs="Times New Roman"/>
                <w:sz w:val="24"/>
                <w:szCs w:val="24"/>
                <w:lang w:val="en-US"/>
              </w:rPr>
            </w:pPr>
            <w:r w:rsidRPr="00C82D97">
              <w:rPr>
                <w:noProof/>
                <w:sz w:val="24"/>
                <w:szCs w:val="24"/>
                <w:lang w:eastAsia="ru-RU"/>
              </w:rPr>
              <w:drawing>
                <wp:inline distT="0" distB="0" distL="0" distR="0" wp14:anchorId="0CBE2772" wp14:editId="5E965D9D">
                  <wp:extent cx="1076325" cy="836144"/>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118164" cy="868647"/>
                          </a:xfrm>
                          <a:prstGeom prst="rect">
                            <a:avLst/>
                          </a:prstGeom>
                        </pic:spPr>
                      </pic:pic>
                    </a:graphicData>
                  </a:graphic>
                </wp:inline>
              </w:drawing>
            </w:r>
          </w:p>
        </w:tc>
        <w:tc>
          <w:tcPr>
            <w:tcW w:w="2244" w:type="dxa"/>
          </w:tcPr>
          <w:p w14:paraId="12F4C071" w14:textId="1FD17740" w:rsidR="000E02FA" w:rsidRPr="00C82D97" w:rsidRDefault="001E70BF" w:rsidP="000E02FA">
            <w:pPr>
              <w:rPr>
                <w:rFonts w:ascii="Times New Roman" w:eastAsia="Calibri" w:hAnsi="Times New Roman" w:cs="Times New Roman"/>
                <w:sz w:val="24"/>
                <w:szCs w:val="24"/>
                <w:lang w:val="en-US"/>
              </w:rPr>
            </w:pPr>
            <w:r w:rsidRPr="00C82D97">
              <w:rPr>
                <w:noProof/>
                <w:sz w:val="24"/>
                <w:szCs w:val="24"/>
                <w:lang w:eastAsia="ru-RU"/>
              </w:rPr>
              <w:drawing>
                <wp:inline distT="0" distB="0" distL="0" distR="0" wp14:anchorId="41D8977C" wp14:editId="4047E72C">
                  <wp:extent cx="1118235" cy="866906"/>
                  <wp:effectExtent l="0" t="0" r="571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45625" cy="888140"/>
                          </a:xfrm>
                          <a:prstGeom prst="rect">
                            <a:avLst/>
                          </a:prstGeom>
                        </pic:spPr>
                      </pic:pic>
                    </a:graphicData>
                  </a:graphic>
                </wp:inline>
              </w:drawing>
            </w:r>
          </w:p>
        </w:tc>
        <w:tc>
          <w:tcPr>
            <w:tcW w:w="2070" w:type="dxa"/>
          </w:tcPr>
          <w:p w14:paraId="5287752F" w14:textId="7D6964A6" w:rsidR="000E02FA" w:rsidRPr="00C82D97" w:rsidRDefault="001E70BF" w:rsidP="000E02FA">
            <w:pPr>
              <w:rPr>
                <w:rFonts w:ascii="Times New Roman" w:eastAsia="Calibri" w:hAnsi="Times New Roman" w:cs="Times New Roman"/>
                <w:sz w:val="24"/>
                <w:szCs w:val="24"/>
                <w:lang w:val="en-US"/>
              </w:rPr>
            </w:pPr>
            <w:r w:rsidRPr="00C82D97">
              <w:rPr>
                <w:noProof/>
                <w:sz w:val="24"/>
                <w:szCs w:val="24"/>
                <w:lang w:eastAsia="ru-RU"/>
              </w:rPr>
              <w:drawing>
                <wp:inline distT="0" distB="0" distL="0" distR="0" wp14:anchorId="4F472A51" wp14:editId="5829BFB8">
                  <wp:extent cx="1070610" cy="833307"/>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88881" cy="847528"/>
                          </a:xfrm>
                          <a:prstGeom prst="rect">
                            <a:avLst/>
                          </a:prstGeom>
                        </pic:spPr>
                      </pic:pic>
                    </a:graphicData>
                  </a:graphic>
                </wp:inline>
              </w:drawing>
            </w:r>
          </w:p>
        </w:tc>
      </w:tr>
      <w:tr w:rsidR="006D66E1" w:rsidRPr="00C82D97" w14:paraId="3CC4D76D" w14:textId="77777777" w:rsidTr="00FA69C8">
        <w:tc>
          <w:tcPr>
            <w:tcW w:w="803" w:type="dxa"/>
          </w:tcPr>
          <w:p w14:paraId="7E1492A4" w14:textId="77777777" w:rsidR="000E02FA" w:rsidRPr="00C82D97" w:rsidRDefault="000E02FA" w:rsidP="000E02FA">
            <w:pP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KHA</w:t>
            </w:r>
          </w:p>
        </w:tc>
        <w:tc>
          <w:tcPr>
            <w:tcW w:w="1955" w:type="dxa"/>
          </w:tcPr>
          <w:p w14:paraId="764AA2B9" w14:textId="3BDAE274" w:rsidR="000E02FA" w:rsidRPr="00C82D97" w:rsidRDefault="00CF1097" w:rsidP="000E02FA">
            <w:pPr>
              <w:rPr>
                <w:rFonts w:ascii="Times New Roman" w:eastAsia="Calibri" w:hAnsi="Times New Roman" w:cs="Times New Roman"/>
                <w:sz w:val="24"/>
                <w:szCs w:val="24"/>
                <w:lang w:val="en-US"/>
              </w:rPr>
            </w:pPr>
            <w:r w:rsidRPr="00C82D97">
              <w:rPr>
                <w:noProof/>
                <w:sz w:val="24"/>
                <w:szCs w:val="24"/>
                <w:lang w:eastAsia="ru-RU"/>
              </w:rPr>
              <w:drawing>
                <wp:inline distT="0" distB="0" distL="0" distR="0" wp14:anchorId="572E5468" wp14:editId="3B3CACFA">
                  <wp:extent cx="1111679" cy="65549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32175" cy="667581"/>
                          </a:xfrm>
                          <a:prstGeom prst="rect">
                            <a:avLst/>
                          </a:prstGeom>
                        </pic:spPr>
                      </pic:pic>
                    </a:graphicData>
                  </a:graphic>
                </wp:inline>
              </w:drawing>
            </w:r>
          </w:p>
        </w:tc>
        <w:tc>
          <w:tcPr>
            <w:tcW w:w="2273" w:type="dxa"/>
          </w:tcPr>
          <w:p w14:paraId="28518ADF" w14:textId="73315FCC" w:rsidR="000E02FA" w:rsidRPr="00C82D97" w:rsidRDefault="00CF1097" w:rsidP="000E02FA">
            <w:pPr>
              <w:rPr>
                <w:rFonts w:ascii="Times New Roman" w:eastAsia="Calibri" w:hAnsi="Times New Roman" w:cs="Times New Roman"/>
                <w:sz w:val="24"/>
                <w:szCs w:val="24"/>
                <w:lang w:val="en-US"/>
              </w:rPr>
            </w:pPr>
            <w:r w:rsidRPr="00C82D97">
              <w:rPr>
                <w:noProof/>
                <w:sz w:val="24"/>
                <w:szCs w:val="24"/>
                <w:lang w:eastAsia="ru-RU"/>
              </w:rPr>
              <w:drawing>
                <wp:inline distT="0" distB="0" distL="0" distR="0" wp14:anchorId="48350979" wp14:editId="59395E4A">
                  <wp:extent cx="1114425" cy="65878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33708" cy="670184"/>
                          </a:xfrm>
                          <a:prstGeom prst="rect">
                            <a:avLst/>
                          </a:prstGeom>
                        </pic:spPr>
                      </pic:pic>
                    </a:graphicData>
                  </a:graphic>
                </wp:inline>
              </w:drawing>
            </w:r>
          </w:p>
        </w:tc>
        <w:tc>
          <w:tcPr>
            <w:tcW w:w="2244" w:type="dxa"/>
          </w:tcPr>
          <w:p w14:paraId="5B4943A2" w14:textId="684C03C8" w:rsidR="000E02FA" w:rsidRPr="00C82D97" w:rsidRDefault="00CF1097" w:rsidP="000E02FA">
            <w:pPr>
              <w:rPr>
                <w:rFonts w:ascii="Times New Roman" w:eastAsia="Calibri" w:hAnsi="Times New Roman" w:cs="Times New Roman"/>
                <w:sz w:val="24"/>
                <w:szCs w:val="24"/>
                <w:lang w:val="en-US"/>
              </w:rPr>
            </w:pPr>
            <w:r w:rsidRPr="00C82D97">
              <w:rPr>
                <w:noProof/>
                <w:sz w:val="24"/>
                <w:szCs w:val="24"/>
                <w:lang w:eastAsia="ru-RU"/>
              </w:rPr>
              <w:drawing>
                <wp:inline distT="0" distB="0" distL="0" distR="0" wp14:anchorId="4739FCAD" wp14:editId="2B556B15">
                  <wp:extent cx="1112189" cy="6553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43507" cy="673773"/>
                          </a:xfrm>
                          <a:prstGeom prst="rect">
                            <a:avLst/>
                          </a:prstGeom>
                        </pic:spPr>
                      </pic:pic>
                    </a:graphicData>
                  </a:graphic>
                </wp:inline>
              </w:drawing>
            </w:r>
          </w:p>
        </w:tc>
        <w:tc>
          <w:tcPr>
            <w:tcW w:w="2070" w:type="dxa"/>
          </w:tcPr>
          <w:p w14:paraId="24B487A7" w14:textId="0C640686" w:rsidR="000E02FA" w:rsidRPr="00C82D97" w:rsidRDefault="00CF1097" w:rsidP="000E02FA">
            <w:pPr>
              <w:rPr>
                <w:rFonts w:ascii="Times New Roman" w:eastAsia="Calibri" w:hAnsi="Times New Roman" w:cs="Times New Roman"/>
                <w:sz w:val="24"/>
                <w:szCs w:val="24"/>
                <w:lang w:val="en-US"/>
              </w:rPr>
            </w:pPr>
            <w:r w:rsidRPr="00C82D97">
              <w:rPr>
                <w:noProof/>
                <w:sz w:val="24"/>
                <w:szCs w:val="24"/>
                <w:lang w:eastAsia="ru-RU"/>
              </w:rPr>
              <w:drawing>
                <wp:inline distT="0" distB="0" distL="0" distR="0" wp14:anchorId="745AF268" wp14:editId="66582A44">
                  <wp:extent cx="1076058" cy="6381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06602" cy="656290"/>
                          </a:xfrm>
                          <a:prstGeom prst="rect">
                            <a:avLst/>
                          </a:prstGeom>
                        </pic:spPr>
                      </pic:pic>
                    </a:graphicData>
                  </a:graphic>
                </wp:inline>
              </w:drawing>
            </w:r>
          </w:p>
        </w:tc>
      </w:tr>
      <w:tr w:rsidR="006D66E1" w:rsidRPr="00C82D97" w14:paraId="33387E8C" w14:textId="77777777" w:rsidTr="00FA69C8">
        <w:tc>
          <w:tcPr>
            <w:tcW w:w="803" w:type="dxa"/>
          </w:tcPr>
          <w:p w14:paraId="66894E8E" w14:textId="77777777" w:rsidR="000E02FA" w:rsidRPr="00C82D97" w:rsidRDefault="000E02FA" w:rsidP="000E02FA">
            <w:pP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CHO</w:t>
            </w:r>
          </w:p>
        </w:tc>
        <w:tc>
          <w:tcPr>
            <w:tcW w:w="1955" w:type="dxa"/>
          </w:tcPr>
          <w:p w14:paraId="3C97953F" w14:textId="1DF6EFE0" w:rsidR="000E02FA" w:rsidRPr="00C82D97" w:rsidRDefault="00194391" w:rsidP="000E02FA">
            <w:pPr>
              <w:rPr>
                <w:rFonts w:ascii="Times New Roman" w:eastAsia="Calibri" w:hAnsi="Times New Roman" w:cs="Times New Roman"/>
                <w:sz w:val="24"/>
                <w:szCs w:val="24"/>
                <w:lang w:val="en-US"/>
              </w:rPr>
            </w:pPr>
            <w:r w:rsidRPr="00C82D97">
              <w:rPr>
                <w:noProof/>
                <w:sz w:val="24"/>
                <w:szCs w:val="24"/>
                <w:lang w:eastAsia="ru-RU"/>
              </w:rPr>
              <w:drawing>
                <wp:inline distT="0" distB="0" distL="0" distR="0" wp14:anchorId="255D15AE" wp14:editId="4C796663">
                  <wp:extent cx="1141730" cy="684818"/>
                  <wp:effectExtent l="0" t="0" r="127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66820" cy="699867"/>
                          </a:xfrm>
                          <a:prstGeom prst="rect">
                            <a:avLst/>
                          </a:prstGeom>
                        </pic:spPr>
                      </pic:pic>
                    </a:graphicData>
                  </a:graphic>
                </wp:inline>
              </w:drawing>
            </w:r>
          </w:p>
        </w:tc>
        <w:tc>
          <w:tcPr>
            <w:tcW w:w="2273" w:type="dxa"/>
          </w:tcPr>
          <w:p w14:paraId="1E456ECD" w14:textId="24800591" w:rsidR="000E02FA" w:rsidRPr="00C82D97" w:rsidRDefault="00194391" w:rsidP="000E02FA">
            <w:pPr>
              <w:rPr>
                <w:rFonts w:ascii="Times New Roman" w:eastAsia="Calibri" w:hAnsi="Times New Roman" w:cs="Times New Roman"/>
                <w:sz w:val="24"/>
                <w:szCs w:val="24"/>
                <w:lang w:val="en-US"/>
              </w:rPr>
            </w:pPr>
            <w:r w:rsidRPr="00C82D97">
              <w:rPr>
                <w:noProof/>
                <w:sz w:val="24"/>
                <w:szCs w:val="24"/>
                <w:lang w:eastAsia="ru-RU"/>
              </w:rPr>
              <w:drawing>
                <wp:inline distT="0" distB="0" distL="0" distR="0" wp14:anchorId="5E626450" wp14:editId="12A265B6">
                  <wp:extent cx="1104900" cy="65658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28676" cy="670709"/>
                          </a:xfrm>
                          <a:prstGeom prst="rect">
                            <a:avLst/>
                          </a:prstGeom>
                        </pic:spPr>
                      </pic:pic>
                    </a:graphicData>
                  </a:graphic>
                </wp:inline>
              </w:drawing>
            </w:r>
          </w:p>
        </w:tc>
        <w:tc>
          <w:tcPr>
            <w:tcW w:w="2244" w:type="dxa"/>
          </w:tcPr>
          <w:p w14:paraId="68B86AF0" w14:textId="07D042C2" w:rsidR="000E02FA" w:rsidRPr="00C82D97" w:rsidRDefault="00194391" w:rsidP="000E02FA">
            <w:pPr>
              <w:rPr>
                <w:rFonts w:ascii="Times New Roman" w:eastAsia="Calibri" w:hAnsi="Times New Roman" w:cs="Times New Roman"/>
                <w:sz w:val="24"/>
                <w:szCs w:val="24"/>
                <w:lang w:val="en-US"/>
              </w:rPr>
            </w:pPr>
            <w:r w:rsidRPr="00C82D97">
              <w:rPr>
                <w:noProof/>
                <w:sz w:val="24"/>
                <w:szCs w:val="24"/>
                <w:lang w:eastAsia="ru-RU"/>
              </w:rPr>
              <w:drawing>
                <wp:inline distT="0" distB="0" distL="0" distR="0" wp14:anchorId="5B9DBDA1" wp14:editId="53535075">
                  <wp:extent cx="1076325" cy="641904"/>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02111" cy="657282"/>
                          </a:xfrm>
                          <a:prstGeom prst="rect">
                            <a:avLst/>
                          </a:prstGeom>
                        </pic:spPr>
                      </pic:pic>
                    </a:graphicData>
                  </a:graphic>
                </wp:inline>
              </w:drawing>
            </w:r>
          </w:p>
        </w:tc>
        <w:tc>
          <w:tcPr>
            <w:tcW w:w="2070" w:type="dxa"/>
          </w:tcPr>
          <w:p w14:paraId="05EB696F" w14:textId="63125870" w:rsidR="000E02FA" w:rsidRPr="00C82D97" w:rsidRDefault="00194391" w:rsidP="000E02FA">
            <w:pPr>
              <w:rPr>
                <w:rFonts w:ascii="Times New Roman" w:eastAsia="Calibri" w:hAnsi="Times New Roman" w:cs="Times New Roman"/>
                <w:sz w:val="24"/>
                <w:szCs w:val="24"/>
                <w:lang w:val="en-US"/>
              </w:rPr>
            </w:pPr>
            <w:r w:rsidRPr="00C82D97">
              <w:rPr>
                <w:noProof/>
                <w:sz w:val="24"/>
                <w:szCs w:val="24"/>
                <w:lang w:eastAsia="ru-RU"/>
              </w:rPr>
              <w:drawing>
                <wp:inline distT="0" distB="0" distL="0" distR="0" wp14:anchorId="51D79BCD" wp14:editId="7D7DCCE2">
                  <wp:extent cx="1052830" cy="626878"/>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077767" cy="641726"/>
                          </a:xfrm>
                          <a:prstGeom prst="rect">
                            <a:avLst/>
                          </a:prstGeom>
                        </pic:spPr>
                      </pic:pic>
                    </a:graphicData>
                  </a:graphic>
                </wp:inline>
              </w:drawing>
            </w:r>
          </w:p>
        </w:tc>
      </w:tr>
      <w:tr w:rsidR="006D66E1" w:rsidRPr="00C82D97" w14:paraId="42AEFDEF" w14:textId="77777777" w:rsidTr="00FA69C8">
        <w:tc>
          <w:tcPr>
            <w:tcW w:w="803" w:type="dxa"/>
          </w:tcPr>
          <w:p w14:paraId="195B95AE" w14:textId="77777777" w:rsidR="000E02FA" w:rsidRPr="00C82D97" w:rsidRDefault="000E02FA" w:rsidP="000E02FA">
            <w:pP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BIL</w:t>
            </w:r>
          </w:p>
        </w:tc>
        <w:tc>
          <w:tcPr>
            <w:tcW w:w="1955" w:type="dxa"/>
          </w:tcPr>
          <w:p w14:paraId="6989FF5D" w14:textId="1749E10E" w:rsidR="000E02FA" w:rsidRPr="00C82D97" w:rsidRDefault="00736BA6" w:rsidP="000E02FA">
            <w:pPr>
              <w:rPr>
                <w:rFonts w:ascii="Times New Roman" w:eastAsia="Calibri" w:hAnsi="Times New Roman" w:cs="Times New Roman"/>
                <w:sz w:val="24"/>
                <w:szCs w:val="24"/>
                <w:lang w:val="en-US"/>
              </w:rPr>
            </w:pPr>
            <w:r w:rsidRPr="00C82D97">
              <w:rPr>
                <w:noProof/>
                <w:sz w:val="24"/>
                <w:szCs w:val="24"/>
                <w:lang w:eastAsia="ru-RU"/>
              </w:rPr>
              <w:drawing>
                <wp:inline distT="0" distB="0" distL="0" distR="0" wp14:anchorId="084BA3DD" wp14:editId="785265FA">
                  <wp:extent cx="1141545" cy="611193"/>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64308" cy="623380"/>
                          </a:xfrm>
                          <a:prstGeom prst="rect">
                            <a:avLst/>
                          </a:prstGeom>
                        </pic:spPr>
                      </pic:pic>
                    </a:graphicData>
                  </a:graphic>
                </wp:inline>
              </w:drawing>
            </w:r>
          </w:p>
        </w:tc>
        <w:tc>
          <w:tcPr>
            <w:tcW w:w="2273" w:type="dxa"/>
          </w:tcPr>
          <w:p w14:paraId="6E1673BD" w14:textId="274502FC" w:rsidR="000E02FA" w:rsidRPr="00C82D97" w:rsidRDefault="00736BA6" w:rsidP="000E02FA">
            <w:pPr>
              <w:rPr>
                <w:rFonts w:ascii="Times New Roman" w:eastAsia="Calibri" w:hAnsi="Times New Roman" w:cs="Times New Roman"/>
                <w:sz w:val="24"/>
                <w:szCs w:val="24"/>
                <w:lang w:val="en-US"/>
              </w:rPr>
            </w:pPr>
            <w:r w:rsidRPr="00C82D97">
              <w:rPr>
                <w:noProof/>
                <w:sz w:val="24"/>
                <w:szCs w:val="24"/>
                <w:lang w:eastAsia="ru-RU"/>
              </w:rPr>
              <w:drawing>
                <wp:inline distT="0" distB="0" distL="0" distR="0" wp14:anchorId="1D905704" wp14:editId="40471552">
                  <wp:extent cx="1133475" cy="605903"/>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57950" cy="618986"/>
                          </a:xfrm>
                          <a:prstGeom prst="rect">
                            <a:avLst/>
                          </a:prstGeom>
                        </pic:spPr>
                      </pic:pic>
                    </a:graphicData>
                  </a:graphic>
                </wp:inline>
              </w:drawing>
            </w:r>
          </w:p>
        </w:tc>
        <w:tc>
          <w:tcPr>
            <w:tcW w:w="2244" w:type="dxa"/>
          </w:tcPr>
          <w:p w14:paraId="6E631B82" w14:textId="60A96DD8" w:rsidR="000E02FA" w:rsidRPr="00C82D97" w:rsidRDefault="00736BA6" w:rsidP="000E02FA">
            <w:pPr>
              <w:rPr>
                <w:rFonts w:ascii="Times New Roman" w:eastAsia="Calibri" w:hAnsi="Times New Roman" w:cs="Times New Roman"/>
                <w:sz w:val="24"/>
                <w:szCs w:val="24"/>
                <w:lang w:val="en-US"/>
              </w:rPr>
            </w:pPr>
            <w:r w:rsidRPr="00C82D97">
              <w:rPr>
                <w:noProof/>
                <w:sz w:val="24"/>
                <w:szCs w:val="24"/>
                <w:lang w:eastAsia="ru-RU"/>
              </w:rPr>
              <w:drawing>
                <wp:inline distT="0" distB="0" distL="0" distR="0" wp14:anchorId="5EE7E5FD" wp14:editId="263CA211">
                  <wp:extent cx="1118235" cy="600985"/>
                  <wp:effectExtent l="0" t="0" r="571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137559" cy="611371"/>
                          </a:xfrm>
                          <a:prstGeom prst="rect">
                            <a:avLst/>
                          </a:prstGeom>
                        </pic:spPr>
                      </pic:pic>
                    </a:graphicData>
                  </a:graphic>
                </wp:inline>
              </w:drawing>
            </w:r>
          </w:p>
        </w:tc>
        <w:tc>
          <w:tcPr>
            <w:tcW w:w="2070" w:type="dxa"/>
          </w:tcPr>
          <w:p w14:paraId="6B23422F" w14:textId="1DB96FB0" w:rsidR="000E02FA" w:rsidRPr="00C82D97" w:rsidRDefault="00736BA6" w:rsidP="000E02FA">
            <w:pPr>
              <w:rPr>
                <w:rFonts w:ascii="Times New Roman" w:eastAsia="Calibri" w:hAnsi="Times New Roman" w:cs="Times New Roman"/>
                <w:sz w:val="24"/>
                <w:szCs w:val="24"/>
                <w:lang w:val="en-US"/>
              </w:rPr>
            </w:pPr>
            <w:r w:rsidRPr="00C82D97">
              <w:rPr>
                <w:noProof/>
                <w:sz w:val="24"/>
                <w:szCs w:val="24"/>
                <w:lang w:eastAsia="ru-RU"/>
              </w:rPr>
              <w:drawing>
                <wp:inline distT="0" distB="0" distL="0" distR="0" wp14:anchorId="6DFE6789" wp14:editId="64FB74E4">
                  <wp:extent cx="1028700" cy="550774"/>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88629" cy="582860"/>
                          </a:xfrm>
                          <a:prstGeom prst="rect">
                            <a:avLst/>
                          </a:prstGeom>
                        </pic:spPr>
                      </pic:pic>
                    </a:graphicData>
                  </a:graphic>
                </wp:inline>
              </w:drawing>
            </w:r>
          </w:p>
        </w:tc>
      </w:tr>
    </w:tbl>
    <w:p w14:paraId="5BDE5C5F" w14:textId="27466FA0" w:rsidR="000C01A1" w:rsidRPr="00C82D97" w:rsidRDefault="000C01A1" w:rsidP="00C11FFE">
      <w:pPr>
        <w:rPr>
          <w:rFonts w:ascii="Times New Roman" w:eastAsia="Calibri" w:hAnsi="Times New Roman" w:cs="Times New Roman"/>
          <w:b/>
          <w:bCs/>
          <w:kern w:val="2"/>
          <w:sz w:val="24"/>
          <w:szCs w:val="24"/>
          <w:lang w:val="en-US"/>
          <w14:ligatures w14:val="standardContextual"/>
        </w:rPr>
      </w:pPr>
    </w:p>
    <w:p w14:paraId="5435143B" w14:textId="04C0242F" w:rsidR="000E1CCC" w:rsidRPr="00C82D97" w:rsidRDefault="000E1CCC" w:rsidP="000E1CCC">
      <w:pPr>
        <w:jc w:val="center"/>
        <w:rPr>
          <w:rFonts w:ascii="Times New Roman" w:eastAsia="Calibri" w:hAnsi="Times New Roman" w:cs="Times New Roman"/>
          <w:b/>
          <w:bCs/>
          <w:kern w:val="2"/>
          <w:sz w:val="24"/>
          <w:szCs w:val="24"/>
          <w:lang w:val="en-US"/>
          <w14:ligatures w14:val="standardContextual"/>
        </w:rPr>
      </w:pPr>
      <w:r w:rsidRPr="00C82D97">
        <w:rPr>
          <w:noProof/>
          <w:sz w:val="24"/>
          <w:szCs w:val="24"/>
          <w:lang w:eastAsia="ru-RU"/>
        </w:rPr>
        <w:drawing>
          <wp:inline distT="0" distB="0" distL="0" distR="0" wp14:anchorId="5A38DA6B" wp14:editId="7F6A09F0">
            <wp:extent cx="3365250" cy="190296"/>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78917" cy="196724"/>
                    </a:xfrm>
                    <a:prstGeom prst="rect">
                      <a:avLst/>
                    </a:prstGeom>
                  </pic:spPr>
                </pic:pic>
              </a:graphicData>
            </a:graphic>
          </wp:inline>
        </w:drawing>
      </w:r>
    </w:p>
    <w:p w14:paraId="21195A07" w14:textId="52F7CEFF" w:rsidR="00573BF7" w:rsidRPr="00C82D97" w:rsidRDefault="000C01A1" w:rsidP="000E1CCC">
      <w:pPr>
        <w:spacing w:after="0" w:line="480" w:lineRule="auto"/>
        <w:rPr>
          <w:rFonts w:ascii="Times New Roman" w:eastAsia="Calibri" w:hAnsi="Times New Roman" w:cs="Times New Roman"/>
          <w:kern w:val="2"/>
          <w:sz w:val="24"/>
          <w:szCs w:val="24"/>
          <w:lang w:val="en-US"/>
          <w14:ligatures w14:val="standardContextual"/>
        </w:rPr>
      </w:pPr>
      <w:commentRangeStart w:id="532"/>
      <w:r w:rsidRPr="00C82D97">
        <w:rPr>
          <w:rFonts w:ascii="Times New Roman" w:eastAsia="Calibri" w:hAnsi="Times New Roman" w:cs="Times New Roman"/>
          <w:b/>
          <w:bCs/>
          <w:kern w:val="2"/>
          <w:sz w:val="24"/>
          <w:szCs w:val="24"/>
          <w:lang w:val="en-US"/>
          <w14:ligatures w14:val="standardContextual"/>
        </w:rPr>
        <w:lastRenderedPageBreak/>
        <w:t>Figure 5.</w:t>
      </w:r>
      <w:r w:rsidRPr="00C82D97">
        <w:rPr>
          <w:rFonts w:ascii="Times New Roman" w:eastAsia="Calibri" w:hAnsi="Times New Roman" w:cs="Times New Roman"/>
          <w:kern w:val="2"/>
          <w:sz w:val="24"/>
          <w:szCs w:val="24"/>
          <w:lang w:val="en-US"/>
          <w14:ligatures w14:val="standardContextual"/>
        </w:rPr>
        <w:t xml:space="preserve">  </w:t>
      </w:r>
      <w:commentRangeEnd w:id="532"/>
      <w:r w:rsidR="00951C82">
        <w:rPr>
          <w:rStyle w:val="a4"/>
        </w:rPr>
        <w:commentReference w:id="532"/>
      </w:r>
      <w:r w:rsidRPr="00C82D97">
        <w:rPr>
          <w:rFonts w:ascii="Times New Roman" w:eastAsia="Calibri" w:hAnsi="Times New Roman" w:cs="Times New Roman"/>
          <w:kern w:val="2"/>
          <w:sz w:val="24"/>
          <w:szCs w:val="24"/>
          <w:lang w:val="en-US"/>
          <w14:ligatures w14:val="standardContextual"/>
        </w:rPr>
        <w:t>Spatial field correlations between June, July, June–July and June–September mean temperatures (Berkeley 1°) and tree-ring widths for the period 1966–2001. Black dots indicate the locations of sampling sites.</w:t>
      </w:r>
    </w:p>
    <w:p w14:paraId="00B47204" w14:textId="63421F99" w:rsidR="00B63765" w:rsidRPr="00C82D97" w:rsidRDefault="00B63765" w:rsidP="000E1CCC">
      <w:pPr>
        <w:spacing w:after="0" w:line="480" w:lineRule="auto"/>
        <w:rPr>
          <w:rFonts w:ascii="Times New Roman" w:eastAsia="Calibri" w:hAnsi="Times New Roman" w:cs="Times New Roman"/>
          <w:kern w:val="2"/>
          <w:sz w:val="24"/>
          <w:szCs w:val="24"/>
          <w:lang w:val="en-US"/>
          <w14:ligatures w14:val="standardContextual"/>
        </w:rPr>
      </w:pPr>
    </w:p>
    <w:p w14:paraId="210D94E6" w14:textId="1C63F551" w:rsidR="00814DB3" w:rsidRPr="00C82D97" w:rsidRDefault="00814DB3" w:rsidP="00814DB3">
      <w:pPr>
        <w:spacing w:after="0" w:line="480" w:lineRule="auto"/>
        <w:contextualSpacing/>
        <w:jc w:val="both"/>
        <w:rPr>
          <w:rFonts w:ascii="Times New Roman" w:eastAsia="Calibri" w:hAnsi="Times New Roman" w:cs="Times New Roman"/>
          <w:kern w:val="2"/>
          <w:sz w:val="24"/>
          <w:szCs w:val="24"/>
          <w:lang w:val="en-US"/>
          <w14:ligatures w14:val="standardContextual"/>
        </w:rPr>
      </w:pPr>
      <w:r w:rsidRPr="00C82D97">
        <w:rPr>
          <w:rFonts w:ascii="Times New Roman" w:eastAsia="Calibri" w:hAnsi="Times New Roman" w:cs="Times New Roman"/>
          <w:kern w:val="2"/>
          <w:sz w:val="24"/>
          <w:szCs w:val="24"/>
          <w:highlight w:val="yellow"/>
          <w:lang w:val="en-US"/>
          <w14:ligatures w14:val="standardContextual"/>
        </w:rPr>
        <w:t>snow depth ?</w:t>
      </w:r>
    </w:p>
    <w:p w14:paraId="667B7F68" w14:textId="2165F632" w:rsidR="001775CA" w:rsidRPr="00C82D97" w:rsidRDefault="001775CA" w:rsidP="00814DB3">
      <w:pPr>
        <w:spacing w:after="0" w:line="480" w:lineRule="auto"/>
        <w:contextualSpacing/>
        <w:jc w:val="both"/>
        <w:rPr>
          <w:rFonts w:ascii="Times New Roman" w:eastAsia="Calibri" w:hAnsi="Times New Roman" w:cs="Times New Roman"/>
          <w:kern w:val="2"/>
          <w:sz w:val="24"/>
          <w:szCs w:val="24"/>
          <w:lang w:val="en-US"/>
          <w14:ligatures w14:val="standardContextual"/>
        </w:rPr>
      </w:pPr>
      <w:r w:rsidRPr="00C82D97">
        <w:rPr>
          <w:rFonts w:ascii="Times New Roman" w:eastAsia="Calibri" w:hAnsi="Times New Roman" w:cs="Times New Roman"/>
          <w:kern w:val="2"/>
          <w:sz w:val="24"/>
          <w:szCs w:val="24"/>
          <w:lang w:val="en-US"/>
          <w14:ligatures w14:val="standardContextual"/>
        </w:rPr>
        <w:t>standart chr</w:t>
      </w:r>
    </w:p>
    <w:p w14:paraId="468403F5" w14:textId="36B4670A" w:rsidR="001775CA" w:rsidRPr="00C82D97" w:rsidRDefault="001775CA" w:rsidP="00814DB3">
      <w:pPr>
        <w:spacing w:after="0" w:line="480" w:lineRule="auto"/>
        <w:contextualSpacing/>
        <w:jc w:val="both"/>
        <w:rPr>
          <w:rFonts w:ascii="Times New Roman" w:eastAsia="Calibri" w:hAnsi="Times New Roman" w:cs="Times New Roman"/>
          <w:kern w:val="2"/>
          <w:sz w:val="24"/>
          <w:szCs w:val="24"/>
          <w14:ligatures w14:val="standardContextual"/>
        </w:rPr>
      </w:pPr>
      <w:r w:rsidRPr="00C82D97">
        <w:rPr>
          <w:noProof/>
          <w:sz w:val="24"/>
          <w:szCs w:val="24"/>
          <w:lang w:eastAsia="ru-RU"/>
        </w:rPr>
        <w:drawing>
          <wp:inline distT="0" distB="0" distL="0" distR="0" wp14:anchorId="35684105" wp14:editId="23AE7167">
            <wp:extent cx="3249780" cy="2492829"/>
            <wp:effectExtent l="0" t="0" r="8255" b="3175"/>
            <wp:docPr id="11048586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58631" name=""/>
                    <pic:cNvPicPr/>
                  </pic:nvPicPr>
                  <pic:blipFill>
                    <a:blip r:embed="rId52"/>
                    <a:stretch>
                      <a:fillRect/>
                    </a:stretch>
                  </pic:blipFill>
                  <pic:spPr>
                    <a:xfrm>
                      <a:off x="0" y="0"/>
                      <a:ext cx="3272912" cy="2510573"/>
                    </a:xfrm>
                    <a:prstGeom prst="rect">
                      <a:avLst/>
                    </a:prstGeom>
                  </pic:spPr>
                </pic:pic>
              </a:graphicData>
            </a:graphic>
          </wp:inline>
        </w:drawing>
      </w:r>
    </w:p>
    <w:p w14:paraId="6909E35F" w14:textId="0198D33A" w:rsidR="001775CA" w:rsidRPr="00C82D97" w:rsidRDefault="001775CA" w:rsidP="00814DB3">
      <w:pPr>
        <w:spacing w:after="0" w:line="480" w:lineRule="auto"/>
        <w:contextualSpacing/>
        <w:jc w:val="both"/>
        <w:rPr>
          <w:rFonts w:ascii="Times New Roman" w:eastAsia="Calibri" w:hAnsi="Times New Roman" w:cs="Times New Roman"/>
          <w:kern w:val="2"/>
          <w:sz w:val="24"/>
          <w:szCs w:val="24"/>
          <w:lang w:val="en-US"/>
          <w14:ligatures w14:val="standardContextual"/>
        </w:rPr>
      </w:pPr>
      <w:r w:rsidRPr="00C82D97">
        <w:rPr>
          <w:rFonts w:ascii="Times New Roman" w:eastAsia="Calibri" w:hAnsi="Times New Roman" w:cs="Times New Roman"/>
          <w:kern w:val="2"/>
          <w:sz w:val="24"/>
          <w:szCs w:val="24"/>
          <w:lang w:val="en-US"/>
          <w14:ligatures w14:val="standardContextual"/>
        </w:rPr>
        <w:t>Residual chr</w:t>
      </w:r>
    </w:p>
    <w:p w14:paraId="0C97E338" w14:textId="77777777" w:rsidR="00FB1357" w:rsidRPr="00C82D97" w:rsidRDefault="007B3FFA" w:rsidP="00FB1357">
      <w:pPr>
        <w:spacing w:after="0" w:line="480" w:lineRule="auto"/>
        <w:rPr>
          <w:rFonts w:ascii="Times New Roman" w:eastAsia="Calibri" w:hAnsi="Times New Roman" w:cs="Times New Roman"/>
          <w:b/>
          <w:bCs/>
          <w:kern w:val="2"/>
          <w:sz w:val="24"/>
          <w:szCs w:val="24"/>
          <w14:ligatures w14:val="standardContextual"/>
        </w:rPr>
      </w:pPr>
      <w:r w:rsidRPr="00C82D97">
        <w:rPr>
          <w:noProof/>
          <w:sz w:val="24"/>
          <w:szCs w:val="24"/>
          <w:lang w:eastAsia="ru-RU"/>
        </w:rPr>
        <w:drawing>
          <wp:inline distT="0" distB="0" distL="0" distR="0" wp14:anchorId="6E354089" wp14:editId="5D589D75">
            <wp:extent cx="3344090" cy="2405743"/>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85737" cy="2507644"/>
                    </a:xfrm>
                    <a:prstGeom prst="rect">
                      <a:avLst/>
                    </a:prstGeom>
                  </pic:spPr>
                </pic:pic>
              </a:graphicData>
            </a:graphic>
          </wp:inline>
        </w:drawing>
      </w:r>
    </w:p>
    <w:p w14:paraId="1582B898" w14:textId="77777777" w:rsidR="00FB1357" w:rsidRPr="00C82D97" w:rsidRDefault="00FB1357" w:rsidP="00FB1357">
      <w:pPr>
        <w:spacing w:after="0" w:line="480" w:lineRule="auto"/>
        <w:rPr>
          <w:rFonts w:ascii="Times New Roman" w:eastAsia="Calibri" w:hAnsi="Times New Roman" w:cs="Times New Roman"/>
          <w:b/>
          <w:bCs/>
          <w:kern w:val="2"/>
          <w:sz w:val="24"/>
          <w:szCs w:val="24"/>
          <w14:ligatures w14:val="standardContextual"/>
        </w:rPr>
      </w:pPr>
    </w:p>
    <w:p w14:paraId="70F264CD" w14:textId="77777777" w:rsidR="00FB1357" w:rsidRPr="00C82D97" w:rsidRDefault="00FB1357" w:rsidP="00FB1357">
      <w:pPr>
        <w:spacing w:after="0" w:line="480" w:lineRule="auto"/>
        <w:rPr>
          <w:rFonts w:ascii="Times New Roman" w:eastAsia="Calibri" w:hAnsi="Times New Roman" w:cs="Times New Roman"/>
          <w:b/>
          <w:bCs/>
          <w:kern w:val="2"/>
          <w:sz w:val="24"/>
          <w:szCs w:val="24"/>
          <w14:ligatures w14:val="standardContextual"/>
        </w:rPr>
      </w:pPr>
    </w:p>
    <w:p w14:paraId="19C88EEC" w14:textId="77777777" w:rsidR="00FB1357" w:rsidRPr="00C82D97" w:rsidRDefault="00FB1357">
      <w:pPr>
        <w:rPr>
          <w:rFonts w:ascii="Times New Roman" w:eastAsia="Calibri" w:hAnsi="Times New Roman" w:cs="Times New Roman"/>
          <w:b/>
          <w:bCs/>
          <w:kern w:val="2"/>
          <w:sz w:val="24"/>
          <w:szCs w:val="24"/>
          <w14:ligatures w14:val="standardContextual"/>
        </w:rPr>
      </w:pPr>
      <w:r w:rsidRPr="00C82D97">
        <w:rPr>
          <w:rFonts w:ascii="Times New Roman" w:eastAsia="Calibri" w:hAnsi="Times New Roman" w:cs="Times New Roman"/>
          <w:b/>
          <w:bCs/>
          <w:kern w:val="2"/>
          <w:sz w:val="24"/>
          <w:szCs w:val="24"/>
          <w14:ligatures w14:val="standardContextual"/>
        </w:rPr>
        <w:br w:type="page"/>
      </w:r>
    </w:p>
    <w:p w14:paraId="648B1FAC" w14:textId="09B5AD5D" w:rsidR="00D76D95" w:rsidRPr="00C82D97" w:rsidRDefault="0021103C" w:rsidP="00FB1357">
      <w:pPr>
        <w:spacing w:after="0" w:line="480" w:lineRule="auto"/>
        <w:rPr>
          <w:rFonts w:ascii="Times New Roman" w:eastAsia="Calibri" w:hAnsi="Times New Roman" w:cs="Times New Roman"/>
          <w:b/>
          <w:bCs/>
          <w:kern w:val="2"/>
          <w:sz w:val="24"/>
          <w:szCs w:val="24"/>
          <w:lang w:val="en-US"/>
          <w14:ligatures w14:val="standardContextual"/>
        </w:rPr>
      </w:pPr>
      <w:r w:rsidRPr="00C82D97">
        <w:rPr>
          <w:rFonts w:ascii="Times New Roman" w:eastAsia="Calibri" w:hAnsi="Times New Roman" w:cs="Times New Roman"/>
          <w:b/>
          <w:bCs/>
          <w:kern w:val="2"/>
          <w:sz w:val="24"/>
          <w:szCs w:val="24"/>
          <w:lang w:val="en-US"/>
          <w14:ligatures w14:val="standardContextual"/>
        </w:rPr>
        <w:lastRenderedPageBreak/>
        <w:t>Discussion</w:t>
      </w:r>
    </w:p>
    <w:p w14:paraId="4CF61D8F" w14:textId="73446FD8" w:rsidR="000701B6" w:rsidRDefault="00951C82" w:rsidP="000701B6">
      <w:pPr>
        <w:spacing w:after="0" w:line="480" w:lineRule="auto"/>
        <w:contextualSpacing/>
        <w:jc w:val="both"/>
        <w:rPr>
          <w:ins w:id="533" w:author="Alberto Arzac" w:date="2025-02-13T15:07:00Z"/>
          <w:rFonts w:ascii="Times New Roman" w:hAnsi="Times New Roman" w:cs="Times New Roman"/>
          <w:sz w:val="24"/>
          <w:szCs w:val="24"/>
          <w:lang w:val="en-US"/>
        </w:rPr>
      </w:pPr>
      <w:ins w:id="534" w:author="Alberto Arzac" w:date="2025-02-13T15:07:00Z">
        <w:r>
          <w:rPr>
            <w:rFonts w:ascii="Times New Roman" w:hAnsi="Times New Roman" w:cs="Times New Roman"/>
            <w:sz w:val="24"/>
            <w:szCs w:val="24"/>
            <w:lang w:val="en-US"/>
          </w:rPr>
          <w:t>Here you should provide a first paragraph summarizing your results.</w:t>
        </w:r>
      </w:ins>
    </w:p>
    <w:p w14:paraId="48461054" w14:textId="77777777" w:rsidR="00951C82" w:rsidRDefault="00951C82" w:rsidP="000701B6">
      <w:pPr>
        <w:spacing w:after="0" w:line="480" w:lineRule="auto"/>
        <w:contextualSpacing/>
        <w:jc w:val="both"/>
        <w:rPr>
          <w:ins w:id="535" w:author="Alberto Arzac" w:date="2025-02-13T15:08:00Z"/>
          <w:rFonts w:ascii="Times New Roman" w:hAnsi="Times New Roman" w:cs="Times New Roman"/>
          <w:sz w:val="24"/>
          <w:szCs w:val="24"/>
          <w:lang w:val="en-US"/>
        </w:rPr>
      </w:pPr>
    </w:p>
    <w:p w14:paraId="24ED2D50" w14:textId="41F3FD37" w:rsidR="00951C82" w:rsidRDefault="00951C82" w:rsidP="000701B6">
      <w:pPr>
        <w:spacing w:after="0" w:line="480" w:lineRule="auto"/>
        <w:contextualSpacing/>
        <w:jc w:val="both"/>
        <w:rPr>
          <w:ins w:id="536" w:author="Alberto Arzac" w:date="2025-02-13T15:08:00Z"/>
          <w:rFonts w:ascii="Times New Roman" w:hAnsi="Times New Roman" w:cs="Times New Roman"/>
          <w:sz w:val="24"/>
          <w:szCs w:val="24"/>
          <w:lang w:val="en-US"/>
        </w:rPr>
      </w:pPr>
      <w:ins w:id="537" w:author="Alberto Arzac" w:date="2025-02-13T15:07:00Z">
        <w:r>
          <w:rPr>
            <w:rFonts w:ascii="Times New Roman" w:hAnsi="Times New Roman" w:cs="Times New Roman"/>
            <w:sz w:val="24"/>
            <w:szCs w:val="24"/>
            <w:lang w:val="en-US"/>
          </w:rPr>
          <w:t xml:space="preserve">Then you can discuss the temperature and precipitation </w:t>
        </w:r>
      </w:ins>
      <w:ins w:id="538" w:author="Alberto Arzac" w:date="2025-02-13T15:08:00Z">
        <w:r>
          <w:rPr>
            <w:rFonts w:ascii="Times New Roman" w:hAnsi="Times New Roman" w:cs="Times New Roman"/>
            <w:sz w:val="24"/>
            <w:szCs w:val="24"/>
            <w:lang w:val="en-US"/>
          </w:rPr>
          <w:t>responses, first monthly and then daily. Why sites respond at different timing, why some are more sensitive than others.</w:t>
        </w:r>
      </w:ins>
    </w:p>
    <w:p w14:paraId="49799EAC" w14:textId="77777777" w:rsidR="00951C82" w:rsidRDefault="00951C82" w:rsidP="000701B6">
      <w:pPr>
        <w:spacing w:after="0" w:line="480" w:lineRule="auto"/>
        <w:contextualSpacing/>
        <w:jc w:val="both"/>
        <w:rPr>
          <w:ins w:id="539" w:author="Alberto Arzac" w:date="2025-02-13T15:08:00Z"/>
          <w:rFonts w:ascii="Times New Roman" w:hAnsi="Times New Roman" w:cs="Times New Roman"/>
          <w:sz w:val="24"/>
          <w:szCs w:val="24"/>
          <w:lang w:val="en-US"/>
        </w:rPr>
      </w:pPr>
    </w:p>
    <w:p w14:paraId="5FF911DC" w14:textId="52C20013" w:rsidR="00951C82" w:rsidRDefault="00951C82" w:rsidP="000701B6">
      <w:pPr>
        <w:spacing w:after="0" w:line="480" w:lineRule="auto"/>
        <w:contextualSpacing/>
        <w:jc w:val="both"/>
        <w:rPr>
          <w:ins w:id="540" w:author="Alberto Arzac" w:date="2025-02-13T15:09:00Z"/>
          <w:rFonts w:ascii="Times New Roman" w:hAnsi="Times New Roman" w:cs="Times New Roman"/>
          <w:sz w:val="24"/>
          <w:szCs w:val="24"/>
          <w:lang w:val="en-US"/>
        </w:rPr>
      </w:pPr>
      <w:ins w:id="541" w:author="Alberto Arzac" w:date="2025-02-13T15:08:00Z">
        <w:r>
          <w:rPr>
            <w:rFonts w:ascii="Times New Roman" w:hAnsi="Times New Roman" w:cs="Times New Roman"/>
            <w:sz w:val="24"/>
            <w:szCs w:val="24"/>
            <w:lang w:val="en-US"/>
          </w:rPr>
          <w:t>Then you should discuss the moving correlations, why the signals are so inestable, why some</w:t>
        </w:r>
      </w:ins>
      <w:ins w:id="542" w:author="Alberto Arzac" w:date="2025-02-13T15:09:00Z">
        <w:r>
          <w:rPr>
            <w:rFonts w:ascii="Times New Roman" w:hAnsi="Times New Roman" w:cs="Times New Roman"/>
            <w:sz w:val="24"/>
            <w:szCs w:val="24"/>
            <w:lang w:val="en-US"/>
          </w:rPr>
          <w:t xml:space="preserve"> sites show increasing sensitivity despite of the warming trends.</w:t>
        </w:r>
      </w:ins>
    </w:p>
    <w:p w14:paraId="624C8EC9" w14:textId="6A2B2494" w:rsidR="00951C82" w:rsidRDefault="00951C82" w:rsidP="000701B6">
      <w:pPr>
        <w:spacing w:after="0" w:line="480" w:lineRule="auto"/>
        <w:contextualSpacing/>
        <w:jc w:val="both"/>
        <w:rPr>
          <w:ins w:id="543" w:author="Alberto Arzac" w:date="2025-02-12T13:56:00Z"/>
          <w:rFonts w:ascii="Times New Roman" w:hAnsi="Times New Roman" w:cs="Times New Roman"/>
          <w:sz w:val="24"/>
          <w:szCs w:val="24"/>
          <w:lang w:val="en-US"/>
        </w:rPr>
      </w:pPr>
    </w:p>
    <w:p w14:paraId="50733103" w14:textId="77777777" w:rsidR="00951C82" w:rsidRDefault="00951C82">
      <w:pPr>
        <w:spacing w:after="0" w:line="480" w:lineRule="auto"/>
        <w:contextualSpacing/>
        <w:jc w:val="both"/>
        <w:rPr>
          <w:ins w:id="544" w:author="Alberto Arzac" w:date="2025-02-13T15:07:00Z"/>
          <w:rFonts w:ascii="Times New Roman" w:hAnsi="Times New Roman" w:cs="Times New Roman"/>
          <w:sz w:val="24"/>
          <w:szCs w:val="24"/>
          <w:lang w:val="en-US"/>
        </w:rPr>
      </w:pPr>
    </w:p>
    <w:p w14:paraId="3F7DA31E" w14:textId="77777777" w:rsidR="00951C82" w:rsidRDefault="00951C82">
      <w:pPr>
        <w:spacing w:after="0" w:line="480" w:lineRule="auto"/>
        <w:contextualSpacing/>
        <w:jc w:val="both"/>
        <w:rPr>
          <w:ins w:id="545" w:author="Alberto Arzac" w:date="2025-02-13T15:07:00Z"/>
          <w:rFonts w:ascii="Times New Roman" w:hAnsi="Times New Roman" w:cs="Times New Roman"/>
          <w:sz w:val="24"/>
          <w:szCs w:val="24"/>
          <w:lang w:val="en-US"/>
        </w:rPr>
      </w:pPr>
    </w:p>
    <w:p w14:paraId="06F5990C" w14:textId="77777777" w:rsidR="00951C82" w:rsidRDefault="00951C82">
      <w:pPr>
        <w:spacing w:after="0" w:line="480" w:lineRule="auto"/>
        <w:contextualSpacing/>
        <w:jc w:val="both"/>
        <w:rPr>
          <w:ins w:id="546" w:author="Alberto Arzac" w:date="2025-02-13T15:07:00Z"/>
          <w:rFonts w:ascii="Times New Roman" w:hAnsi="Times New Roman" w:cs="Times New Roman"/>
          <w:sz w:val="24"/>
          <w:szCs w:val="24"/>
          <w:lang w:val="en-US"/>
        </w:rPr>
      </w:pPr>
    </w:p>
    <w:p w14:paraId="28E6B327" w14:textId="065BB32E" w:rsidR="00481BA7" w:rsidRPr="00C82D97" w:rsidRDefault="00481BA7">
      <w:pPr>
        <w:spacing w:after="0" w:line="480" w:lineRule="auto"/>
        <w:contextualSpacing/>
        <w:jc w:val="both"/>
        <w:rPr>
          <w:rFonts w:ascii="Times New Roman" w:hAnsi="Times New Roman" w:cs="Times New Roman"/>
          <w:sz w:val="24"/>
          <w:szCs w:val="24"/>
          <w:lang w:val="en-US"/>
        </w:rPr>
        <w:pPrChange w:id="547" w:author="Alberto Arzac" w:date="2025-02-12T13:56:00Z">
          <w:pPr>
            <w:spacing w:after="0" w:line="480" w:lineRule="auto"/>
            <w:ind w:firstLine="709"/>
            <w:contextualSpacing/>
            <w:jc w:val="both"/>
          </w:pPr>
        </w:pPrChange>
      </w:pPr>
      <w:r w:rsidRPr="00C82D97">
        <w:rPr>
          <w:rFonts w:ascii="Times New Roman" w:hAnsi="Times New Roman" w:cs="Times New Roman"/>
          <w:sz w:val="24"/>
          <w:szCs w:val="24"/>
          <w:lang w:val="en-US"/>
        </w:rPr>
        <w:t>The radial growth of trees in northern latitudes depends significantly on the temperature of the summer months (primarily June and July). This effect is expressed in regional features of the response of trees to climatic signals. The longitudinal gradient of the response to thermal conditions is manifested in the fact that in the western areas (FIN, APA), where permafrost is either absent or fragmentary (island-like), July temperatures have a more significant effect on tree growth. Here, the growing season begins later, and the peak of active growth of the annual ring occurs in mid-summer. Increased precipitation compared to more eastern areas and a greater thickness of the active soil layer also increase the availability of moisture and nutrients. In the central (PUR, KHA) and eastern (CHO, BIL) areas with a harsher climate and continuous permafrost, June is the most significant, which can be explained by the earlier onset of growth upon reaching the temperature threshold for photosynthesis and the formation of new needles. At the same time, the limited thickness of the active soil layer and the low nutrient content require the most efficient use of the short warm window in the summer season, so the trees are highly sensitive to June temperatures.</w:t>
      </w:r>
    </w:p>
    <w:p w14:paraId="73485CB7" w14:textId="77777777" w:rsidR="000701B6" w:rsidRDefault="000701B6" w:rsidP="000701B6">
      <w:pPr>
        <w:spacing w:after="0" w:line="480" w:lineRule="auto"/>
        <w:contextualSpacing/>
        <w:jc w:val="both"/>
        <w:rPr>
          <w:ins w:id="548" w:author="Alberto Arzac" w:date="2025-02-12T13:56:00Z"/>
          <w:rFonts w:ascii="Times New Roman" w:hAnsi="Times New Roman" w:cs="Times New Roman"/>
          <w:sz w:val="24"/>
          <w:szCs w:val="24"/>
          <w:lang w:val="en-US"/>
        </w:rPr>
      </w:pPr>
    </w:p>
    <w:p w14:paraId="2EC46E85" w14:textId="7F9431D3" w:rsidR="00481BA7" w:rsidRPr="00C82D97" w:rsidRDefault="00481BA7">
      <w:pPr>
        <w:spacing w:after="0" w:line="480" w:lineRule="auto"/>
        <w:contextualSpacing/>
        <w:jc w:val="both"/>
        <w:rPr>
          <w:rFonts w:ascii="Times New Roman" w:hAnsi="Times New Roman" w:cs="Times New Roman"/>
          <w:sz w:val="24"/>
          <w:szCs w:val="24"/>
          <w:lang w:val="en-US"/>
        </w:rPr>
        <w:pPrChange w:id="549" w:author="Alberto Arzac" w:date="2025-02-12T13:56:00Z">
          <w:pPr>
            <w:spacing w:after="0" w:line="480" w:lineRule="auto"/>
            <w:ind w:firstLine="709"/>
            <w:contextualSpacing/>
            <w:jc w:val="both"/>
          </w:pPr>
        </w:pPrChange>
      </w:pPr>
      <w:r w:rsidRPr="00C82D97">
        <w:rPr>
          <w:rFonts w:ascii="Times New Roman" w:hAnsi="Times New Roman" w:cs="Times New Roman"/>
          <w:sz w:val="24"/>
          <w:szCs w:val="24"/>
          <w:lang w:val="en-US"/>
        </w:rPr>
        <w:t>Despite the general tendency towards greater dependence on temperature, in some areas a weak but statistically significant effect of precipitation was revealed (in Apatity and Bilibino in certain months). These differences may be associated with local soil characteristics, as well as the timing and intensity of rainfall. In areas with continuous permafrost, heavy precipitation in the first half of summer may not have time to penetrate into the deep soil layers due to a weakly thawed layer, or vice versa - with intensive surface runoff, plants receive less water</w:t>
      </w:r>
      <w:r w:rsidRPr="00C82D97">
        <w:rPr>
          <w:rFonts w:ascii="Times New Roman" w:hAnsi="Times New Roman" w:cs="Times New Roman"/>
          <w:sz w:val="24"/>
          <w:szCs w:val="24"/>
          <w:highlight w:val="yellow"/>
          <w:lang w:val="en-US"/>
        </w:rPr>
        <w:t>. ???</w:t>
      </w:r>
    </w:p>
    <w:p w14:paraId="25A7252B" w14:textId="77777777" w:rsidR="000701B6" w:rsidRDefault="000701B6" w:rsidP="000701B6">
      <w:pPr>
        <w:spacing w:after="0" w:line="480" w:lineRule="auto"/>
        <w:contextualSpacing/>
        <w:jc w:val="both"/>
        <w:rPr>
          <w:ins w:id="550" w:author="Alberto Arzac" w:date="2025-02-12T13:56:00Z"/>
          <w:rFonts w:ascii="Times New Roman" w:hAnsi="Times New Roman" w:cs="Times New Roman"/>
          <w:i/>
          <w:sz w:val="24"/>
          <w:szCs w:val="24"/>
          <w:lang w:val="en-US"/>
        </w:rPr>
      </w:pPr>
    </w:p>
    <w:p w14:paraId="7BD8263C" w14:textId="3A107D64" w:rsidR="009F786D" w:rsidRPr="00C82D97" w:rsidRDefault="00481BA7">
      <w:pPr>
        <w:spacing w:after="0" w:line="480" w:lineRule="auto"/>
        <w:contextualSpacing/>
        <w:jc w:val="both"/>
        <w:rPr>
          <w:rFonts w:ascii="Times New Roman" w:hAnsi="Times New Roman" w:cs="Times New Roman"/>
          <w:sz w:val="24"/>
          <w:szCs w:val="24"/>
          <w:lang w:val="en-US"/>
        </w:rPr>
        <w:pPrChange w:id="551" w:author="Alberto Arzac" w:date="2025-02-12T13:56:00Z">
          <w:pPr>
            <w:spacing w:after="0" w:line="480" w:lineRule="auto"/>
            <w:ind w:firstLine="709"/>
            <w:contextualSpacing/>
            <w:jc w:val="both"/>
          </w:pPr>
        </w:pPrChange>
      </w:pPr>
      <w:r w:rsidRPr="00C82D97">
        <w:rPr>
          <w:rFonts w:ascii="Times New Roman" w:hAnsi="Times New Roman" w:cs="Times New Roman"/>
          <w:i/>
          <w:sz w:val="24"/>
          <w:szCs w:val="24"/>
          <w:lang w:val="en-US"/>
        </w:rPr>
        <w:t>Pinus sylvestris</w:t>
      </w:r>
      <w:r w:rsidRPr="00C82D97">
        <w:rPr>
          <w:rFonts w:ascii="Times New Roman" w:hAnsi="Times New Roman" w:cs="Times New Roman"/>
          <w:sz w:val="24"/>
          <w:szCs w:val="24"/>
          <w:lang w:val="en-US"/>
        </w:rPr>
        <w:t>, having permanent needles, is capable of starting photosynthetic activity earlier under relatively favorable conditions. However, in warmer western regions (FIN, APA), this advantage is partially offset by the climate, where the decisive factor is the peak of summer temperatures. Larches in conditions of continuous permafrost are forced to quickly "unfold" at the beginning of summer: form needles, carry out photosynthesis and lay down growth. Therefore, June temperatures are the most critical. Higher temperatures at the beginning of summer lead to a better initial growth phase, which is reflected in an increase in the width of annual rings.</w:t>
      </w:r>
    </w:p>
    <w:p w14:paraId="02B577A2" w14:textId="77777777" w:rsidR="00C82D97" w:rsidRDefault="00C82D97" w:rsidP="00C82D97">
      <w:pPr>
        <w:spacing w:after="0" w:line="480" w:lineRule="auto"/>
        <w:contextualSpacing/>
        <w:jc w:val="both"/>
        <w:rPr>
          <w:ins w:id="552" w:author="Alberto Arzac" w:date="2025-02-12T12:07:00Z"/>
          <w:rFonts w:ascii="Times New Roman" w:hAnsi="Times New Roman" w:cs="Times New Roman"/>
          <w:b/>
          <w:sz w:val="24"/>
          <w:szCs w:val="24"/>
          <w:lang w:val="en-US"/>
        </w:rPr>
      </w:pPr>
    </w:p>
    <w:p w14:paraId="3518425F" w14:textId="33349143" w:rsidR="00D35478" w:rsidRPr="00C82D97" w:rsidRDefault="00D35478">
      <w:pPr>
        <w:spacing w:after="0" w:line="480" w:lineRule="auto"/>
        <w:contextualSpacing/>
        <w:jc w:val="both"/>
        <w:rPr>
          <w:rFonts w:ascii="Times New Roman" w:hAnsi="Times New Roman" w:cs="Times New Roman"/>
          <w:b/>
          <w:sz w:val="24"/>
          <w:szCs w:val="24"/>
          <w:lang w:val="en-US"/>
        </w:rPr>
        <w:pPrChange w:id="553" w:author="Alberto Arzac" w:date="2025-02-12T12:07:00Z">
          <w:pPr>
            <w:spacing w:after="0" w:line="480" w:lineRule="auto"/>
            <w:ind w:firstLine="709"/>
            <w:contextualSpacing/>
            <w:jc w:val="both"/>
          </w:pPr>
        </w:pPrChange>
      </w:pPr>
      <w:r w:rsidRPr="00C82D97">
        <w:rPr>
          <w:rFonts w:ascii="Times New Roman" w:hAnsi="Times New Roman" w:cs="Times New Roman"/>
          <w:b/>
          <w:sz w:val="24"/>
          <w:szCs w:val="24"/>
          <w:lang w:val="en-US"/>
        </w:rPr>
        <w:t>Conclusion</w:t>
      </w:r>
    </w:p>
    <w:p w14:paraId="1A6CD1A2" w14:textId="77777777" w:rsidR="00C82D97" w:rsidRDefault="00C82D97" w:rsidP="00C82D97">
      <w:pPr>
        <w:spacing w:after="0" w:line="480" w:lineRule="auto"/>
        <w:contextualSpacing/>
        <w:jc w:val="both"/>
        <w:rPr>
          <w:ins w:id="554" w:author="Alberto Arzac" w:date="2025-02-12T12:07:00Z"/>
          <w:rFonts w:ascii="Times New Roman" w:hAnsi="Times New Roman" w:cs="Times New Roman"/>
          <w:sz w:val="24"/>
          <w:szCs w:val="24"/>
          <w:lang w:val="en-US"/>
        </w:rPr>
      </w:pPr>
    </w:p>
    <w:p w14:paraId="4610C06B" w14:textId="57D4D143" w:rsidR="0049685D" w:rsidRPr="00C82D97" w:rsidRDefault="0049685D">
      <w:pPr>
        <w:spacing w:after="0" w:line="480" w:lineRule="auto"/>
        <w:contextualSpacing/>
        <w:jc w:val="both"/>
        <w:rPr>
          <w:rFonts w:ascii="Times New Roman" w:hAnsi="Times New Roman" w:cs="Times New Roman"/>
          <w:sz w:val="24"/>
          <w:szCs w:val="24"/>
          <w:lang w:val="en-US"/>
        </w:rPr>
        <w:pPrChange w:id="555" w:author="Alberto Arzac" w:date="2025-02-12T12:07:00Z">
          <w:pPr>
            <w:spacing w:after="0" w:line="480" w:lineRule="auto"/>
            <w:ind w:firstLine="709"/>
            <w:contextualSpacing/>
            <w:jc w:val="both"/>
          </w:pPr>
        </w:pPrChange>
      </w:pPr>
      <w:r w:rsidRPr="00C82D97">
        <w:rPr>
          <w:rFonts w:ascii="Times New Roman" w:hAnsi="Times New Roman" w:cs="Times New Roman"/>
          <w:sz w:val="24"/>
          <w:szCs w:val="24"/>
          <w:lang w:val="en-US"/>
        </w:rPr>
        <w:t>The results of the study showed that the influence of climatic factors on the radial growth of trees along the longitudinal gradient in northern latitudes is diverse and depends on the regional characteristics of the territory.</w:t>
      </w:r>
    </w:p>
    <w:p w14:paraId="37529017" w14:textId="77777777" w:rsidR="00C82D97" w:rsidRDefault="00C82D97" w:rsidP="00C82D97">
      <w:pPr>
        <w:spacing w:after="0" w:line="480" w:lineRule="auto"/>
        <w:contextualSpacing/>
        <w:jc w:val="both"/>
        <w:rPr>
          <w:ins w:id="556" w:author="Alberto Arzac" w:date="2025-02-12T12:07:00Z"/>
          <w:rFonts w:ascii="Times New Roman" w:hAnsi="Times New Roman" w:cs="Times New Roman"/>
          <w:sz w:val="24"/>
          <w:szCs w:val="24"/>
          <w:lang w:val="en-US"/>
        </w:rPr>
      </w:pPr>
    </w:p>
    <w:p w14:paraId="4DAFB24A" w14:textId="79F140DE" w:rsidR="00C82D97" w:rsidRDefault="00846465">
      <w:pPr>
        <w:spacing w:after="0" w:line="480" w:lineRule="auto"/>
        <w:contextualSpacing/>
        <w:jc w:val="both"/>
        <w:rPr>
          <w:ins w:id="557" w:author="Alberto Arzac" w:date="2025-02-12T12:07:00Z"/>
          <w:rFonts w:ascii="Times New Roman" w:hAnsi="Times New Roman" w:cs="Times New Roman"/>
          <w:sz w:val="24"/>
          <w:szCs w:val="24"/>
          <w:lang w:val="en-US"/>
        </w:rPr>
        <w:pPrChange w:id="558" w:author="Alberto Arzac" w:date="2025-02-12T12:07:00Z">
          <w:pPr>
            <w:spacing w:after="0" w:line="480" w:lineRule="auto"/>
            <w:ind w:firstLine="709"/>
            <w:contextualSpacing/>
            <w:jc w:val="both"/>
          </w:pPr>
        </w:pPrChange>
      </w:pPr>
      <w:r w:rsidRPr="00C82D97">
        <w:rPr>
          <w:rFonts w:ascii="Times New Roman" w:hAnsi="Times New Roman" w:cs="Times New Roman"/>
          <w:sz w:val="24"/>
          <w:szCs w:val="24"/>
          <w:lang w:val="en-US"/>
        </w:rPr>
        <w:t>The main climatic factor determining the radial growth of trees in the study areas is the temperature of the summer months. Precipitation did not have a significant impact. Pine and larch demonstrate different adaptation strategies to harsh conditions.</w:t>
      </w:r>
    </w:p>
    <w:p w14:paraId="46C5E923" w14:textId="77777777" w:rsidR="00C82D97" w:rsidRDefault="00C82D97" w:rsidP="00846465">
      <w:pPr>
        <w:spacing w:after="0" w:line="480" w:lineRule="auto"/>
        <w:ind w:firstLine="709"/>
        <w:contextualSpacing/>
        <w:jc w:val="both"/>
        <w:rPr>
          <w:ins w:id="559" w:author="Alberto Arzac" w:date="2025-02-12T12:07:00Z"/>
          <w:rFonts w:ascii="Times New Roman" w:hAnsi="Times New Roman" w:cs="Times New Roman"/>
          <w:sz w:val="24"/>
          <w:szCs w:val="24"/>
          <w:lang w:val="en-US"/>
        </w:rPr>
      </w:pPr>
    </w:p>
    <w:p w14:paraId="1CF316AD" w14:textId="77777777" w:rsidR="00C82D97" w:rsidRPr="00CC7ECC" w:rsidRDefault="00C82D97" w:rsidP="00C82D97">
      <w:pPr>
        <w:spacing w:line="480" w:lineRule="auto"/>
        <w:contextualSpacing/>
        <w:rPr>
          <w:ins w:id="560" w:author="Alberto Arzac" w:date="2025-02-12T12:07:00Z"/>
          <w:rFonts w:ascii="Times New Roman" w:hAnsi="Times New Roman" w:cs="Times New Roman"/>
          <w:b/>
          <w:sz w:val="24"/>
          <w:szCs w:val="24"/>
          <w:lang w:val="en-US"/>
          <w:rPrChange w:id="561" w:author="Alberto Arzac" w:date="2025-02-13T14:38:00Z">
            <w:rPr>
              <w:ins w:id="562" w:author="Alberto Arzac" w:date="2025-02-12T12:07:00Z"/>
              <w:rFonts w:ascii="Times New Roman" w:hAnsi="Times New Roman" w:cs="Times New Roman"/>
              <w:b/>
              <w:sz w:val="24"/>
              <w:szCs w:val="24"/>
            </w:rPr>
          </w:rPrChange>
        </w:rPr>
      </w:pPr>
      <w:ins w:id="563" w:author="Alberto Arzac" w:date="2025-02-12T12:07:00Z">
        <w:r w:rsidRPr="00CC7ECC">
          <w:rPr>
            <w:rFonts w:ascii="Times New Roman" w:hAnsi="Times New Roman" w:cs="Times New Roman"/>
            <w:b/>
            <w:sz w:val="24"/>
            <w:szCs w:val="24"/>
            <w:lang w:val="en-US"/>
            <w:rPrChange w:id="564" w:author="Alberto Arzac" w:date="2025-02-13T14:38:00Z">
              <w:rPr>
                <w:rFonts w:ascii="Times New Roman" w:hAnsi="Times New Roman" w:cs="Times New Roman"/>
                <w:b/>
                <w:sz w:val="24"/>
                <w:szCs w:val="24"/>
              </w:rPr>
            </w:rPrChange>
          </w:rPr>
          <w:lastRenderedPageBreak/>
          <w:t>Acknowledgments</w:t>
        </w:r>
      </w:ins>
    </w:p>
    <w:p w14:paraId="34B9B6D3" w14:textId="77777777" w:rsidR="00C82D97" w:rsidRPr="00CC7ECC" w:rsidRDefault="00C82D97" w:rsidP="00C82D97">
      <w:pPr>
        <w:spacing w:line="480" w:lineRule="auto"/>
        <w:contextualSpacing/>
        <w:rPr>
          <w:ins w:id="565" w:author="Alberto Arzac" w:date="2025-02-12T12:07:00Z"/>
          <w:rFonts w:ascii="Times New Roman" w:hAnsi="Times New Roman" w:cs="Times New Roman"/>
          <w:sz w:val="24"/>
          <w:szCs w:val="24"/>
          <w:lang w:val="en-US"/>
          <w:rPrChange w:id="566" w:author="Alberto Arzac" w:date="2025-02-13T14:38:00Z">
            <w:rPr>
              <w:ins w:id="567" w:author="Alberto Arzac" w:date="2025-02-12T12:07:00Z"/>
              <w:rFonts w:ascii="Times New Roman" w:hAnsi="Times New Roman" w:cs="Times New Roman"/>
              <w:sz w:val="24"/>
              <w:szCs w:val="24"/>
            </w:rPr>
          </w:rPrChange>
        </w:rPr>
      </w:pPr>
    </w:p>
    <w:p w14:paraId="20B9A32B" w14:textId="53A79D89" w:rsidR="000541A6" w:rsidRPr="00C82D97" w:rsidRDefault="00C82D97">
      <w:pPr>
        <w:spacing w:after="0" w:line="480" w:lineRule="auto"/>
        <w:contextualSpacing/>
        <w:jc w:val="both"/>
        <w:rPr>
          <w:rFonts w:ascii="Times New Roman" w:hAnsi="Times New Roman" w:cs="Times New Roman"/>
          <w:sz w:val="24"/>
          <w:szCs w:val="24"/>
          <w:lang w:val="en-US"/>
        </w:rPr>
        <w:pPrChange w:id="568" w:author="Alberto Arzac" w:date="2025-02-12T12:07:00Z">
          <w:pPr>
            <w:spacing w:after="0" w:line="480" w:lineRule="auto"/>
            <w:ind w:firstLine="709"/>
            <w:contextualSpacing/>
            <w:jc w:val="both"/>
          </w:pPr>
        </w:pPrChange>
      </w:pPr>
      <w:ins w:id="569" w:author="Alberto Arzac" w:date="2025-02-12T12:07:00Z">
        <w:r w:rsidRPr="00C82D97">
          <w:rPr>
            <w:rFonts w:ascii="Times New Roman" w:hAnsi="Times New Roman" w:cs="Times New Roman"/>
            <w:sz w:val="24"/>
            <w:szCs w:val="24"/>
            <w:lang w:val="en-US"/>
            <w:rPrChange w:id="570" w:author="Alberto Arzac" w:date="2025-02-12T12:07:00Z">
              <w:rPr>
                <w:rFonts w:ascii="Times New Roman" w:hAnsi="Times New Roman" w:cs="Times New Roman"/>
                <w:sz w:val="24"/>
                <w:szCs w:val="24"/>
              </w:rPr>
            </w:rPrChange>
          </w:rPr>
          <w:t>This work was carried out with the support of the Ministry of Science and Higher Education of the Russian Federation [FSRZ-2020-0014].</w:t>
        </w:r>
      </w:ins>
      <w:r w:rsidR="000541A6" w:rsidRPr="00C82D97">
        <w:rPr>
          <w:sz w:val="24"/>
          <w:szCs w:val="24"/>
          <w:lang w:val="en-US"/>
        </w:rPr>
        <w:br w:type="page"/>
      </w:r>
    </w:p>
    <w:p w14:paraId="16E483FA" w14:textId="77777777" w:rsidR="000646AD" w:rsidRPr="00C82D97" w:rsidRDefault="00512D30">
      <w:pPr>
        <w:spacing w:line="480" w:lineRule="auto"/>
        <w:rPr>
          <w:rFonts w:ascii="Times New Roman" w:hAnsi="Times New Roman" w:cs="Times New Roman"/>
          <w:b/>
          <w:bCs/>
          <w:noProof/>
          <w:sz w:val="24"/>
          <w:szCs w:val="24"/>
        </w:rPr>
        <w:pPrChange w:id="571" w:author="Alberto Arzac" w:date="2025-02-12T12:06:00Z">
          <w:pPr>
            <w:spacing w:line="480" w:lineRule="auto"/>
            <w:jc w:val="center"/>
          </w:pPr>
        </w:pPrChange>
      </w:pPr>
      <w:r w:rsidRPr="00C82D97">
        <w:rPr>
          <w:rFonts w:ascii="Times New Roman" w:hAnsi="Times New Roman" w:cs="Times New Roman"/>
          <w:b/>
          <w:bCs/>
          <w:noProof/>
          <w:sz w:val="24"/>
          <w:szCs w:val="24"/>
          <w:lang w:val="en-US"/>
        </w:rPr>
        <w:lastRenderedPageBreak/>
        <w:t>S</w:t>
      </w:r>
      <w:r w:rsidRPr="00C82D97">
        <w:rPr>
          <w:rFonts w:ascii="Times New Roman" w:hAnsi="Times New Roman" w:cs="Times New Roman"/>
          <w:b/>
          <w:bCs/>
          <w:noProof/>
          <w:sz w:val="24"/>
          <w:szCs w:val="24"/>
        </w:rPr>
        <w:t>upplements</w:t>
      </w:r>
    </w:p>
    <w:p w14:paraId="07450FEC" w14:textId="3B5DC1E7" w:rsidR="0026653D" w:rsidRPr="00C82D97" w:rsidRDefault="00AE29EB" w:rsidP="000646AD">
      <w:pPr>
        <w:spacing w:line="480" w:lineRule="auto"/>
        <w:jc w:val="center"/>
        <w:rPr>
          <w:rFonts w:ascii="Times New Roman" w:hAnsi="Times New Roman" w:cs="Times New Roman"/>
          <w:b/>
          <w:bCs/>
          <w:noProof/>
          <w:sz w:val="24"/>
          <w:szCs w:val="24"/>
          <w:lang w:val="en-US"/>
        </w:rPr>
      </w:pPr>
      <w:r w:rsidRPr="00C82D97">
        <w:rPr>
          <w:noProof/>
          <w:sz w:val="24"/>
          <w:szCs w:val="24"/>
        </w:rPr>
        <w:br/>
      </w:r>
      <w:r w:rsidRPr="00C82D97">
        <w:rPr>
          <w:noProof/>
          <w:sz w:val="24"/>
          <w:szCs w:val="24"/>
          <w:lang w:eastAsia="ru-RU"/>
        </w:rPr>
        <w:drawing>
          <wp:inline distT="0" distB="0" distL="0" distR="0" wp14:anchorId="33DD374F" wp14:editId="2F9CD5B2">
            <wp:extent cx="5940425" cy="3652158"/>
            <wp:effectExtent l="0" t="0" r="3175" b="5715"/>
            <wp:docPr id="18225719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71948" name=""/>
                    <pic:cNvPicPr/>
                  </pic:nvPicPr>
                  <pic:blipFill rotWithShape="1">
                    <a:blip r:embed="rId54"/>
                    <a:srcRect b="923"/>
                    <a:stretch/>
                  </pic:blipFill>
                  <pic:spPr bwMode="auto">
                    <a:xfrm>
                      <a:off x="0" y="0"/>
                      <a:ext cx="5940425" cy="3652158"/>
                    </a:xfrm>
                    <a:prstGeom prst="rect">
                      <a:avLst/>
                    </a:prstGeom>
                    <a:ln>
                      <a:noFill/>
                    </a:ln>
                    <a:extLst>
                      <a:ext uri="{53640926-AAD7-44D8-BBD7-CCE9431645EC}">
                        <a14:shadowObscured xmlns:a14="http://schemas.microsoft.com/office/drawing/2010/main"/>
                      </a:ext>
                    </a:extLst>
                  </pic:spPr>
                </pic:pic>
              </a:graphicData>
            </a:graphic>
          </wp:inline>
        </w:drawing>
      </w:r>
    </w:p>
    <w:p w14:paraId="1A0A0032" w14:textId="77777777" w:rsidR="00D30C17" w:rsidRDefault="000646AD" w:rsidP="000646AD">
      <w:pPr>
        <w:spacing w:line="480" w:lineRule="auto"/>
        <w:rPr>
          <w:ins w:id="572" w:author="Кристина" w:date="2025-03-10T11:26:00Z"/>
          <w:rFonts w:ascii="Times New Roman" w:eastAsia="Calibri" w:hAnsi="Times New Roman" w:cs="Times New Roman"/>
          <w:kern w:val="2"/>
          <w:sz w:val="24"/>
          <w:szCs w:val="24"/>
          <w:lang w:val="en-US"/>
          <w14:ligatures w14:val="standardContextual"/>
        </w:rPr>
      </w:pPr>
      <w:r w:rsidRPr="00C82D97">
        <w:rPr>
          <w:rFonts w:ascii="Times New Roman" w:eastAsia="Calibri" w:hAnsi="Times New Roman" w:cs="Times New Roman"/>
          <w:b/>
          <w:bCs/>
          <w:kern w:val="2"/>
          <w:sz w:val="24"/>
          <w:szCs w:val="24"/>
          <w:lang w:val="en-US"/>
          <w14:ligatures w14:val="standardContextual"/>
        </w:rPr>
        <w:t>Figure 1.</w:t>
      </w:r>
      <w:r w:rsidRPr="00C82D97">
        <w:rPr>
          <w:rFonts w:ascii="Times New Roman" w:eastAsia="Calibri" w:hAnsi="Times New Roman" w:cs="Times New Roman"/>
          <w:kern w:val="2"/>
          <w:sz w:val="24"/>
          <w:szCs w:val="24"/>
          <w:lang w:val="en-US"/>
          <w14:ligatures w14:val="standardContextual"/>
        </w:rPr>
        <w:t xml:space="preserve">  Number of days with temperature equal to or above 5 °C</w:t>
      </w:r>
    </w:p>
    <w:p w14:paraId="579A42A7" w14:textId="77777777" w:rsidR="00D30C17" w:rsidRDefault="00D30C17" w:rsidP="000646AD">
      <w:pPr>
        <w:spacing w:line="480" w:lineRule="auto"/>
        <w:rPr>
          <w:ins w:id="573" w:author="Кристина" w:date="2025-03-10T11:26:00Z"/>
          <w:rFonts w:ascii="Times New Roman" w:eastAsia="Calibri" w:hAnsi="Times New Roman" w:cs="Times New Roman"/>
          <w:kern w:val="2"/>
          <w:sz w:val="24"/>
          <w:szCs w:val="24"/>
          <w:lang w:val="en-US"/>
          <w14:ligatures w14:val="standardContextual"/>
        </w:rPr>
      </w:pPr>
    </w:p>
    <w:p w14:paraId="4B3D69DF" w14:textId="77777777" w:rsidR="00D30C17" w:rsidRPr="0010148B" w:rsidRDefault="00D30C17" w:rsidP="00D30C17">
      <w:pPr>
        <w:spacing w:after="0" w:line="480" w:lineRule="auto"/>
        <w:contextualSpacing/>
        <w:rPr>
          <w:ins w:id="574" w:author="Кристина" w:date="2025-03-10T11:26:00Z"/>
          <w:rFonts w:ascii="Times New Roman" w:eastAsia="Calibri" w:hAnsi="Times New Roman" w:cs="Times New Roman"/>
          <w:kern w:val="2"/>
          <w:sz w:val="24"/>
          <w:szCs w:val="24"/>
          <w:lang w:val="en-US"/>
          <w14:ligatures w14:val="standardContextual"/>
        </w:rPr>
      </w:pPr>
      <w:commentRangeStart w:id="575"/>
      <w:ins w:id="576" w:author="Кристина" w:date="2025-03-10T11:26:00Z">
        <w:r w:rsidRPr="0010148B">
          <w:rPr>
            <w:rFonts w:ascii="Times New Roman" w:eastAsia="Calibri" w:hAnsi="Times New Roman" w:cs="Times New Roman"/>
            <w:b/>
            <w:bCs/>
            <w:kern w:val="2"/>
            <w:sz w:val="24"/>
            <w:szCs w:val="24"/>
            <w:lang w:val="en-US"/>
            <w14:ligatures w14:val="standardContextual"/>
          </w:rPr>
          <w:t>Table</w:t>
        </w:r>
        <w:r w:rsidRPr="0010148B">
          <w:rPr>
            <w:rFonts w:ascii="Times New Roman" w:eastAsia="Calibri" w:hAnsi="Times New Roman" w:cs="Times New Roman"/>
            <w:b/>
            <w:bCs/>
            <w:kern w:val="2"/>
            <w:sz w:val="24"/>
            <w:szCs w:val="24"/>
            <w14:ligatures w14:val="standardContextual"/>
          </w:rPr>
          <w:t xml:space="preserve"> 1</w:t>
        </w:r>
        <w:r w:rsidRPr="0010148B">
          <w:rPr>
            <w:rFonts w:ascii="Times New Roman" w:eastAsia="Calibri" w:hAnsi="Times New Roman" w:cs="Times New Roman"/>
            <w:kern w:val="2"/>
            <w:sz w:val="24"/>
            <w:szCs w:val="24"/>
            <w:lang w:val="en-US"/>
            <w14:ligatures w14:val="standardContextual"/>
          </w:rPr>
          <w:t xml:space="preserve"> - Characteristics of areas</w:t>
        </w:r>
        <w:commentRangeEnd w:id="575"/>
        <w:r>
          <w:rPr>
            <w:rStyle w:val="a4"/>
          </w:rPr>
          <w:commentReference w:id="575"/>
        </w:r>
      </w:ins>
    </w:p>
    <w:tbl>
      <w:tblPr>
        <w:tblStyle w:val="2"/>
        <w:tblW w:w="0" w:type="auto"/>
        <w:tblLayout w:type="fixed"/>
        <w:tblLook w:val="04A0" w:firstRow="1" w:lastRow="0" w:firstColumn="1" w:lastColumn="0" w:noHBand="0" w:noVBand="1"/>
      </w:tblPr>
      <w:tblGrid>
        <w:gridCol w:w="1336"/>
        <w:gridCol w:w="1336"/>
        <w:gridCol w:w="1337"/>
        <w:gridCol w:w="1336"/>
        <w:gridCol w:w="1337"/>
        <w:gridCol w:w="1336"/>
        <w:gridCol w:w="1337"/>
      </w:tblGrid>
      <w:tr w:rsidR="00D30C17" w:rsidRPr="0010148B" w14:paraId="4CEB468D" w14:textId="77777777" w:rsidTr="00D30C17">
        <w:trPr>
          <w:cnfStyle w:val="100000000000" w:firstRow="1" w:lastRow="0" w:firstColumn="0" w:lastColumn="0" w:oddVBand="0" w:evenVBand="0" w:oddHBand="0" w:evenHBand="0" w:firstRowFirstColumn="0" w:firstRowLastColumn="0" w:lastRowFirstColumn="0" w:lastRowLastColumn="0"/>
          <w:trHeight w:val="828"/>
          <w:ins w:id="577" w:author="Кристина" w:date="2025-03-10T11:26:00Z"/>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0E135C98" w14:textId="77777777" w:rsidR="00D30C17" w:rsidRPr="0010148B" w:rsidRDefault="00D30C17" w:rsidP="00D30C17">
            <w:pPr>
              <w:jc w:val="center"/>
              <w:rPr>
                <w:ins w:id="578" w:author="Кристина" w:date="2025-03-10T11:26:00Z"/>
                <w:rFonts w:ascii="Times New Roman" w:eastAsia="Calibri" w:hAnsi="Times New Roman" w:cs="Times New Roman"/>
                <w:sz w:val="24"/>
                <w:szCs w:val="24"/>
              </w:rPr>
            </w:pPr>
          </w:p>
        </w:tc>
        <w:tc>
          <w:tcPr>
            <w:tcW w:w="1336" w:type="dxa"/>
            <w:tcBorders>
              <w:top w:val="single" w:sz="4" w:space="0" w:color="7F7F7F" w:themeColor="text1" w:themeTint="80"/>
              <w:left w:val="single" w:sz="4" w:space="0" w:color="auto"/>
            </w:tcBorders>
            <w:vAlign w:val="center"/>
          </w:tcPr>
          <w:p w14:paraId="17D3D8C3" w14:textId="77777777" w:rsidR="00D30C17" w:rsidRPr="0010148B" w:rsidRDefault="00D30C17" w:rsidP="00D30C17">
            <w:pPr>
              <w:jc w:val="center"/>
              <w:cnfStyle w:val="100000000000" w:firstRow="1" w:lastRow="0" w:firstColumn="0" w:lastColumn="0" w:oddVBand="0" w:evenVBand="0" w:oddHBand="0" w:evenHBand="0" w:firstRowFirstColumn="0" w:firstRowLastColumn="0" w:lastRowFirstColumn="0" w:lastRowLastColumn="0"/>
              <w:rPr>
                <w:ins w:id="579" w:author="Кристина" w:date="2025-03-10T11:26:00Z"/>
                <w:rFonts w:ascii="Times New Roman" w:eastAsia="Calibri" w:hAnsi="Times New Roman" w:cs="Times New Roman"/>
                <w:sz w:val="24"/>
                <w:szCs w:val="24"/>
                <w:lang w:val="en-US"/>
              </w:rPr>
            </w:pPr>
            <w:ins w:id="580" w:author="Кристина" w:date="2025-03-10T11:26:00Z">
              <w:r w:rsidRPr="0010148B">
                <w:rPr>
                  <w:rFonts w:ascii="Times New Roman" w:eastAsia="Calibri" w:hAnsi="Times New Roman" w:cs="Times New Roman"/>
                  <w:sz w:val="24"/>
                  <w:szCs w:val="24"/>
                  <w:lang w:val="en-US"/>
                </w:rPr>
                <w:t>FIN</w:t>
              </w:r>
            </w:ins>
          </w:p>
        </w:tc>
        <w:tc>
          <w:tcPr>
            <w:tcW w:w="1337" w:type="dxa"/>
            <w:vAlign w:val="center"/>
          </w:tcPr>
          <w:p w14:paraId="352F6464" w14:textId="77777777" w:rsidR="00D30C17" w:rsidRPr="0010148B" w:rsidRDefault="00D30C17" w:rsidP="00D30C17">
            <w:pPr>
              <w:jc w:val="center"/>
              <w:cnfStyle w:val="100000000000" w:firstRow="1" w:lastRow="0" w:firstColumn="0" w:lastColumn="0" w:oddVBand="0" w:evenVBand="0" w:oddHBand="0" w:evenHBand="0" w:firstRowFirstColumn="0" w:firstRowLastColumn="0" w:lastRowFirstColumn="0" w:lastRowLastColumn="0"/>
              <w:rPr>
                <w:ins w:id="581" w:author="Кристина" w:date="2025-03-10T11:26:00Z"/>
                <w:rFonts w:ascii="Times New Roman" w:eastAsia="Calibri" w:hAnsi="Times New Roman" w:cs="Times New Roman"/>
                <w:sz w:val="24"/>
                <w:szCs w:val="24"/>
                <w:lang w:val="en-US"/>
              </w:rPr>
            </w:pPr>
            <w:ins w:id="582" w:author="Кристина" w:date="2025-03-10T11:26:00Z">
              <w:r w:rsidRPr="0010148B">
                <w:rPr>
                  <w:rFonts w:ascii="Times New Roman" w:eastAsia="Calibri" w:hAnsi="Times New Roman" w:cs="Times New Roman"/>
                  <w:sz w:val="24"/>
                  <w:szCs w:val="24"/>
                  <w:lang w:val="en-US"/>
                </w:rPr>
                <w:t>APA</w:t>
              </w:r>
            </w:ins>
          </w:p>
        </w:tc>
        <w:tc>
          <w:tcPr>
            <w:tcW w:w="1336" w:type="dxa"/>
            <w:vAlign w:val="center"/>
          </w:tcPr>
          <w:p w14:paraId="762B28F7" w14:textId="77777777" w:rsidR="00D30C17" w:rsidRPr="0010148B" w:rsidRDefault="00D30C17" w:rsidP="00D30C17">
            <w:pPr>
              <w:jc w:val="center"/>
              <w:cnfStyle w:val="100000000000" w:firstRow="1" w:lastRow="0" w:firstColumn="0" w:lastColumn="0" w:oddVBand="0" w:evenVBand="0" w:oddHBand="0" w:evenHBand="0" w:firstRowFirstColumn="0" w:firstRowLastColumn="0" w:lastRowFirstColumn="0" w:lastRowLastColumn="0"/>
              <w:rPr>
                <w:ins w:id="583" w:author="Кристина" w:date="2025-03-10T11:26:00Z"/>
                <w:rFonts w:ascii="Times New Roman" w:eastAsia="Calibri" w:hAnsi="Times New Roman" w:cs="Times New Roman"/>
                <w:sz w:val="24"/>
                <w:szCs w:val="24"/>
                <w:lang w:val="en-US"/>
              </w:rPr>
            </w:pPr>
            <w:ins w:id="584" w:author="Кристина" w:date="2025-03-10T11:26:00Z">
              <w:r w:rsidRPr="0010148B">
                <w:rPr>
                  <w:rFonts w:ascii="Times New Roman" w:eastAsia="Calibri" w:hAnsi="Times New Roman" w:cs="Times New Roman"/>
                  <w:sz w:val="24"/>
                  <w:szCs w:val="24"/>
                  <w:lang w:val="en-US"/>
                </w:rPr>
                <w:t>PUR</w:t>
              </w:r>
            </w:ins>
          </w:p>
        </w:tc>
        <w:tc>
          <w:tcPr>
            <w:tcW w:w="1337" w:type="dxa"/>
            <w:vAlign w:val="center"/>
          </w:tcPr>
          <w:p w14:paraId="70CF875C" w14:textId="77777777" w:rsidR="00D30C17" w:rsidRPr="0010148B" w:rsidRDefault="00D30C17" w:rsidP="00D30C17">
            <w:pPr>
              <w:jc w:val="center"/>
              <w:cnfStyle w:val="100000000000" w:firstRow="1" w:lastRow="0" w:firstColumn="0" w:lastColumn="0" w:oddVBand="0" w:evenVBand="0" w:oddHBand="0" w:evenHBand="0" w:firstRowFirstColumn="0" w:firstRowLastColumn="0" w:lastRowFirstColumn="0" w:lastRowLastColumn="0"/>
              <w:rPr>
                <w:ins w:id="585" w:author="Кристина" w:date="2025-03-10T11:26:00Z"/>
                <w:rFonts w:ascii="Times New Roman" w:eastAsia="Calibri" w:hAnsi="Times New Roman" w:cs="Times New Roman"/>
                <w:sz w:val="24"/>
                <w:szCs w:val="24"/>
                <w:lang w:val="en-US"/>
              </w:rPr>
            </w:pPr>
            <w:ins w:id="586" w:author="Кристина" w:date="2025-03-10T11:26:00Z">
              <w:r w:rsidRPr="0010148B">
                <w:rPr>
                  <w:rFonts w:ascii="Times New Roman" w:eastAsia="Calibri" w:hAnsi="Times New Roman" w:cs="Times New Roman"/>
                  <w:sz w:val="24"/>
                  <w:szCs w:val="24"/>
                  <w:lang w:val="en-US"/>
                </w:rPr>
                <w:t>KHA</w:t>
              </w:r>
            </w:ins>
          </w:p>
        </w:tc>
        <w:tc>
          <w:tcPr>
            <w:tcW w:w="1336" w:type="dxa"/>
            <w:vAlign w:val="center"/>
          </w:tcPr>
          <w:p w14:paraId="6488C988" w14:textId="77777777" w:rsidR="00D30C17" w:rsidRPr="0010148B" w:rsidRDefault="00D30C17" w:rsidP="00D30C17">
            <w:pPr>
              <w:jc w:val="center"/>
              <w:cnfStyle w:val="100000000000" w:firstRow="1" w:lastRow="0" w:firstColumn="0" w:lastColumn="0" w:oddVBand="0" w:evenVBand="0" w:oddHBand="0" w:evenHBand="0" w:firstRowFirstColumn="0" w:firstRowLastColumn="0" w:lastRowFirstColumn="0" w:lastRowLastColumn="0"/>
              <w:rPr>
                <w:ins w:id="587" w:author="Кристина" w:date="2025-03-10T11:26:00Z"/>
                <w:rFonts w:ascii="Times New Roman" w:eastAsia="Calibri" w:hAnsi="Times New Roman" w:cs="Times New Roman"/>
                <w:sz w:val="24"/>
                <w:szCs w:val="24"/>
              </w:rPr>
            </w:pPr>
            <w:ins w:id="588" w:author="Кристина" w:date="2025-03-10T11:26:00Z">
              <w:r w:rsidRPr="0010148B">
                <w:rPr>
                  <w:rFonts w:ascii="Times New Roman" w:eastAsia="Calibri" w:hAnsi="Times New Roman" w:cs="Times New Roman"/>
                  <w:sz w:val="24"/>
                  <w:szCs w:val="24"/>
                  <w:lang w:val="en-US"/>
                </w:rPr>
                <w:t>CHO</w:t>
              </w:r>
            </w:ins>
          </w:p>
        </w:tc>
        <w:tc>
          <w:tcPr>
            <w:tcW w:w="1337" w:type="dxa"/>
            <w:vAlign w:val="center"/>
          </w:tcPr>
          <w:p w14:paraId="6EA86302" w14:textId="77777777" w:rsidR="00D30C17" w:rsidRPr="0010148B" w:rsidRDefault="00D30C17" w:rsidP="00D30C17">
            <w:pPr>
              <w:jc w:val="center"/>
              <w:cnfStyle w:val="100000000000" w:firstRow="1" w:lastRow="0" w:firstColumn="0" w:lastColumn="0" w:oddVBand="0" w:evenVBand="0" w:oddHBand="0" w:evenHBand="0" w:firstRowFirstColumn="0" w:firstRowLastColumn="0" w:lastRowFirstColumn="0" w:lastRowLastColumn="0"/>
              <w:rPr>
                <w:ins w:id="589" w:author="Кристина" w:date="2025-03-10T11:26:00Z"/>
                <w:rFonts w:ascii="Times New Roman" w:eastAsia="Calibri" w:hAnsi="Times New Roman" w:cs="Times New Roman"/>
                <w:sz w:val="24"/>
                <w:szCs w:val="24"/>
              </w:rPr>
            </w:pPr>
            <w:ins w:id="590" w:author="Кристина" w:date="2025-03-10T11:26:00Z">
              <w:r w:rsidRPr="0010148B">
                <w:rPr>
                  <w:rFonts w:ascii="Times New Roman" w:eastAsia="Calibri" w:hAnsi="Times New Roman" w:cs="Times New Roman"/>
                  <w:sz w:val="24"/>
                  <w:szCs w:val="24"/>
                  <w:lang w:val="en-US"/>
                </w:rPr>
                <w:t>BIL</w:t>
              </w:r>
            </w:ins>
          </w:p>
        </w:tc>
      </w:tr>
      <w:tr w:rsidR="00D30C17" w:rsidRPr="0010148B" w14:paraId="2B34968E" w14:textId="77777777" w:rsidTr="00D30C17">
        <w:trPr>
          <w:cnfStyle w:val="000000100000" w:firstRow="0" w:lastRow="0" w:firstColumn="0" w:lastColumn="0" w:oddVBand="0" w:evenVBand="0" w:oddHBand="1" w:evenHBand="0" w:firstRowFirstColumn="0" w:firstRowLastColumn="0" w:lastRowFirstColumn="0" w:lastRowLastColumn="0"/>
          <w:trHeight w:val="828"/>
          <w:ins w:id="591" w:author="Кристина" w:date="2025-03-10T11:26:00Z"/>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78FE6EC1" w14:textId="77777777" w:rsidR="00D30C17" w:rsidRPr="0010148B" w:rsidRDefault="00D30C17" w:rsidP="00D30C17">
            <w:pPr>
              <w:jc w:val="center"/>
              <w:rPr>
                <w:ins w:id="592" w:author="Кристина" w:date="2025-03-10T11:26:00Z"/>
                <w:rFonts w:ascii="Times New Roman" w:eastAsia="Calibri" w:hAnsi="Times New Roman" w:cs="Times New Roman"/>
                <w:sz w:val="24"/>
                <w:szCs w:val="24"/>
                <w:lang w:val="en-US"/>
              </w:rPr>
            </w:pPr>
            <w:ins w:id="593" w:author="Кристина" w:date="2025-03-10T11:26:00Z">
              <w:r w:rsidRPr="0010148B">
                <w:rPr>
                  <w:rFonts w:ascii="Times New Roman" w:eastAsia="Calibri" w:hAnsi="Times New Roman" w:cs="Times New Roman"/>
                  <w:sz w:val="24"/>
                  <w:szCs w:val="24"/>
                  <w:lang w:val="en-US"/>
                </w:rPr>
                <w:t>Coordinates</w:t>
              </w:r>
            </w:ins>
          </w:p>
        </w:tc>
        <w:tc>
          <w:tcPr>
            <w:tcW w:w="1336" w:type="dxa"/>
            <w:tcBorders>
              <w:left w:val="single" w:sz="4" w:space="0" w:color="auto"/>
            </w:tcBorders>
            <w:vAlign w:val="center"/>
          </w:tcPr>
          <w:p w14:paraId="53EBD2A8" w14:textId="77777777" w:rsidR="00D30C17" w:rsidRPr="0010148B" w:rsidRDefault="00D30C17" w:rsidP="00D30C17">
            <w:pPr>
              <w:jc w:val="center"/>
              <w:cnfStyle w:val="000000100000" w:firstRow="0" w:lastRow="0" w:firstColumn="0" w:lastColumn="0" w:oddVBand="0" w:evenVBand="0" w:oddHBand="1" w:evenHBand="0" w:firstRowFirstColumn="0" w:firstRowLastColumn="0" w:lastRowFirstColumn="0" w:lastRowLastColumn="0"/>
              <w:rPr>
                <w:ins w:id="594" w:author="Кристина" w:date="2025-03-10T11:26:00Z"/>
                <w:rFonts w:ascii="Times New Roman" w:eastAsia="Calibri" w:hAnsi="Times New Roman" w:cs="Times New Roman"/>
                <w:color w:val="000000"/>
                <w:sz w:val="24"/>
                <w:szCs w:val="24"/>
                <w:shd w:val="clear" w:color="auto" w:fill="FFFFFF"/>
              </w:rPr>
            </w:pPr>
            <w:ins w:id="595" w:author="Кристина" w:date="2025-03-10T11:26:00Z">
              <w:r w:rsidRPr="0010148B">
                <w:rPr>
                  <w:rFonts w:ascii="Times New Roman" w:eastAsia="Calibri" w:hAnsi="Times New Roman" w:cs="Times New Roman"/>
                  <w:color w:val="000000"/>
                  <w:sz w:val="24"/>
                  <w:szCs w:val="24"/>
                  <w:shd w:val="clear" w:color="auto" w:fill="FFFFFF"/>
                  <w:lang w:val="en-US"/>
                </w:rPr>
                <w:t>68</w:t>
              </w:r>
              <w:r w:rsidRPr="0010148B">
                <w:rPr>
                  <w:rFonts w:ascii="Times New Roman" w:eastAsia="Calibri" w:hAnsi="Times New Roman" w:cs="Times New Roman"/>
                  <w:color w:val="000000"/>
                  <w:sz w:val="24"/>
                  <w:szCs w:val="24"/>
                  <w:shd w:val="clear" w:color="auto" w:fill="FFFFFF"/>
                </w:rPr>
                <w:t>°</w:t>
              </w:r>
              <w:r w:rsidRPr="0010148B">
                <w:rPr>
                  <w:rFonts w:ascii="Times New Roman" w:eastAsia="Calibri" w:hAnsi="Times New Roman" w:cs="Times New Roman"/>
                  <w:color w:val="000000"/>
                  <w:sz w:val="24"/>
                  <w:szCs w:val="24"/>
                  <w:shd w:val="clear" w:color="auto" w:fill="FFFFFF"/>
                  <w:lang w:val="en-US"/>
                </w:rPr>
                <w:t>77</w:t>
              </w:r>
              <w:r w:rsidRPr="0010148B">
                <w:rPr>
                  <w:rFonts w:ascii="Times New Roman" w:eastAsia="Calibri" w:hAnsi="Times New Roman" w:cs="Times New Roman"/>
                  <w:color w:val="000000"/>
                  <w:sz w:val="24"/>
                  <w:szCs w:val="24"/>
                  <w:shd w:val="clear" w:color="auto" w:fill="FFFFFF"/>
                </w:rPr>
                <w:t>′ N</w:t>
              </w:r>
            </w:ins>
          </w:p>
          <w:p w14:paraId="18FD4A47" w14:textId="77777777" w:rsidR="00D30C17" w:rsidRPr="0010148B" w:rsidRDefault="00D30C17" w:rsidP="00D30C17">
            <w:pPr>
              <w:jc w:val="center"/>
              <w:cnfStyle w:val="000000100000" w:firstRow="0" w:lastRow="0" w:firstColumn="0" w:lastColumn="0" w:oddVBand="0" w:evenVBand="0" w:oddHBand="1" w:evenHBand="0" w:firstRowFirstColumn="0" w:firstRowLastColumn="0" w:lastRowFirstColumn="0" w:lastRowLastColumn="0"/>
              <w:rPr>
                <w:ins w:id="596" w:author="Кристина" w:date="2025-03-10T11:26:00Z"/>
                <w:rFonts w:ascii="Times New Roman" w:eastAsia="Calibri" w:hAnsi="Times New Roman" w:cs="Times New Roman"/>
                <w:color w:val="000000"/>
                <w:sz w:val="24"/>
                <w:szCs w:val="24"/>
                <w:shd w:val="clear" w:color="auto" w:fill="FFFFFF"/>
              </w:rPr>
            </w:pPr>
            <w:ins w:id="597" w:author="Кристина" w:date="2025-03-10T11:26:00Z">
              <w:r w:rsidRPr="0010148B">
                <w:rPr>
                  <w:rFonts w:ascii="Times New Roman" w:eastAsia="Calibri" w:hAnsi="Times New Roman" w:cs="Times New Roman"/>
                  <w:sz w:val="24"/>
                  <w:szCs w:val="24"/>
                  <w:lang w:val="en-US"/>
                </w:rPr>
                <w:t>27</w:t>
              </w:r>
              <w:r w:rsidRPr="0010148B">
                <w:rPr>
                  <w:rFonts w:ascii="Times New Roman" w:eastAsia="Calibri" w:hAnsi="Times New Roman" w:cs="Times New Roman"/>
                  <w:sz w:val="24"/>
                  <w:szCs w:val="24"/>
                </w:rPr>
                <w:t>°</w:t>
              </w:r>
              <w:r w:rsidRPr="0010148B">
                <w:rPr>
                  <w:rFonts w:ascii="Times New Roman" w:eastAsia="Calibri" w:hAnsi="Times New Roman" w:cs="Times New Roman"/>
                  <w:sz w:val="24"/>
                  <w:szCs w:val="24"/>
                  <w:lang w:val="en-US"/>
                </w:rPr>
                <w:t>1</w:t>
              </w:r>
              <w:r w:rsidRPr="0010148B">
                <w:rPr>
                  <w:rFonts w:ascii="Times New Roman" w:eastAsia="Calibri" w:hAnsi="Times New Roman" w:cs="Times New Roman"/>
                  <w:sz w:val="24"/>
                  <w:szCs w:val="24"/>
                </w:rPr>
                <w:t>5'</w:t>
              </w:r>
              <w:r w:rsidRPr="0010148B">
                <w:rPr>
                  <w:rFonts w:ascii="Times New Roman" w:eastAsia="Calibri" w:hAnsi="Times New Roman" w:cs="Times New Roman"/>
                  <w:color w:val="000000"/>
                  <w:sz w:val="24"/>
                  <w:szCs w:val="24"/>
                  <w:shd w:val="clear" w:color="auto" w:fill="FFFFFF"/>
                </w:rPr>
                <w:t xml:space="preserve"> E</w:t>
              </w:r>
            </w:ins>
          </w:p>
        </w:tc>
        <w:tc>
          <w:tcPr>
            <w:tcW w:w="1337" w:type="dxa"/>
            <w:vAlign w:val="center"/>
          </w:tcPr>
          <w:p w14:paraId="48175810" w14:textId="77777777" w:rsidR="00D30C17" w:rsidRPr="0010148B" w:rsidRDefault="00D30C17" w:rsidP="00D30C17">
            <w:pPr>
              <w:jc w:val="center"/>
              <w:cnfStyle w:val="000000100000" w:firstRow="0" w:lastRow="0" w:firstColumn="0" w:lastColumn="0" w:oddVBand="0" w:evenVBand="0" w:oddHBand="1" w:evenHBand="0" w:firstRowFirstColumn="0" w:firstRowLastColumn="0" w:lastRowFirstColumn="0" w:lastRowLastColumn="0"/>
              <w:rPr>
                <w:ins w:id="598" w:author="Кристина" w:date="2025-03-10T11:26:00Z"/>
                <w:rFonts w:ascii="Times New Roman" w:eastAsia="Calibri" w:hAnsi="Times New Roman" w:cs="Times New Roman"/>
                <w:color w:val="000000"/>
                <w:sz w:val="24"/>
                <w:szCs w:val="24"/>
                <w:shd w:val="clear" w:color="auto" w:fill="FFFFFF"/>
              </w:rPr>
            </w:pPr>
            <w:ins w:id="599" w:author="Кристина" w:date="2025-03-10T11:26:00Z">
              <w:r w:rsidRPr="0010148B">
                <w:rPr>
                  <w:rFonts w:ascii="Times New Roman" w:eastAsia="Calibri" w:hAnsi="Times New Roman" w:cs="Times New Roman"/>
                  <w:color w:val="000000"/>
                  <w:sz w:val="24"/>
                  <w:szCs w:val="24"/>
                  <w:shd w:val="clear" w:color="auto" w:fill="FFFFFF"/>
                </w:rPr>
                <w:t>67°36'</w:t>
              </w:r>
              <w:r w:rsidRPr="0010148B">
                <w:rPr>
                  <w:rFonts w:ascii="Times New Roman" w:eastAsia="Calibri" w:hAnsi="Times New Roman" w:cs="Times New Roman"/>
                  <w:color w:val="000000"/>
                  <w:sz w:val="24"/>
                  <w:szCs w:val="24"/>
                  <w:shd w:val="clear" w:color="auto" w:fill="FFFFFF"/>
                  <w:lang w:val="en-US"/>
                </w:rPr>
                <w:t xml:space="preserve"> </w:t>
              </w:r>
              <w:r w:rsidRPr="0010148B">
                <w:rPr>
                  <w:rFonts w:ascii="Times New Roman" w:eastAsia="Calibri" w:hAnsi="Times New Roman" w:cs="Times New Roman"/>
                  <w:color w:val="000000"/>
                  <w:sz w:val="24"/>
                  <w:szCs w:val="24"/>
                  <w:shd w:val="clear" w:color="auto" w:fill="FFFFFF"/>
                </w:rPr>
                <w:t>N</w:t>
              </w:r>
            </w:ins>
          </w:p>
          <w:p w14:paraId="429A4896" w14:textId="77777777" w:rsidR="00D30C17" w:rsidRPr="0010148B" w:rsidRDefault="00D30C17" w:rsidP="00D30C17">
            <w:pPr>
              <w:jc w:val="center"/>
              <w:cnfStyle w:val="000000100000" w:firstRow="0" w:lastRow="0" w:firstColumn="0" w:lastColumn="0" w:oddVBand="0" w:evenVBand="0" w:oddHBand="1" w:evenHBand="0" w:firstRowFirstColumn="0" w:firstRowLastColumn="0" w:lastRowFirstColumn="0" w:lastRowLastColumn="0"/>
              <w:rPr>
                <w:ins w:id="600" w:author="Кристина" w:date="2025-03-10T11:26:00Z"/>
                <w:rFonts w:ascii="Times New Roman" w:eastAsia="Calibri" w:hAnsi="Times New Roman" w:cs="Times New Roman"/>
                <w:sz w:val="24"/>
                <w:szCs w:val="24"/>
              </w:rPr>
            </w:pPr>
            <w:ins w:id="601" w:author="Кристина" w:date="2025-03-10T11:26:00Z">
              <w:r w:rsidRPr="0010148B">
                <w:rPr>
                  <w:rFonts w:ascii="Times New Roman" w:eastAsia="Calibri" w:hAnsi="Times New Roman" w:cs="Times New Roman"/>
                  <w:color w:val="000000"/>
                  <w:sz w:val="24"/>
                  <w:szCs w:val="24"/>
                  <w:shd w:val="clear" w:color="auto" w:fill="FFFFFF"/>
                </w:rPr>
                <w:t>33°2' E</w:t>
              </w:r>
            </w:ins>
          </w:p>
        </w:tc>
        <w:tc>
          <w:tcPr>
            <w:tcW w:w="1336" w:type="dxa"/>
            <w:vAlign w:val="center"/>
          </w:tcPr>
          <w:p w14:paraId="33DF761D" w14:textId="77777777" w:rsidR="00D30C17" w:rsidRPr="0010148B" w:rsidRDefault="00D30C17" w:rsidP="00D30C17">
            <w:pPr>
              <w:jc w:val="center"/>
              <w:cnfStyle w:val="000000100000" w:firstRow="0" w:lastRow="0" w:firstColumn="0" w:lastColumn="0" w:oddVBand="0" w:evenVBand="0" w:oddHBand="1" w:evenHBand="0" w:firstRowFirstColumn="0" w:firstRowLastColumn="0" w:lastRowFirstColumn="0" w:lastRowLastColumn="0"/>
              <w:rPr>
                <w:ins w:id="602" w:author="Кристина" w:date="2025-03-10T11:26:00Z"/>
                <w:rFonts w:ascii="Times New Roman" w:eastAsia="Calibri" w:hAnsi="Times New Roman" w:cs="Times New Roman"/>
                <w:color w:val="000000"/>
                <w:sz w:val="24"/>
                <w:szCs w:val="24"/>
                <w:shd w:val="clear" w:color="auto" w:fill="FFFFFF"/>
              </w:rPr>
            </w:pPr>
            <w:ins w:id="603" w:author="Кристина" w:date="2025-03-10T11:26:00Z">
              <w:r w:rsidRPr="0010148B">
                <w:rPr>
                  <w:rFonts w:ascii="Times New Roman" w:eastAsia="Calibri" w:hAnsi="Times New Roman" w:cs="Times New Roman"/>
                  <w:sz w:val="24"/>
                  <w:szCs w:val="24"/>
                </w:rPr>
                <w:t>66°54'</w:t>
              </w:r>
              <w:r w:rsidRPr="0010148B">
                <w:rPr>
                  <w:rFonts w:ascii="Times New Roman" w:eastAsia="Calibri" w:hAnsi="Times New Roman" w:cs="Times New Roman"/>
                  <w:color w:val="000000"/>
                  <w:sz w:val="24"/>
                  <w:szCs w:val="24"/>
                  <w:shd w:val="clear" w:color="auto" w:fill="FFFFFF"/>
                </w:rPr>
                <w:t xml:space="preserve"> N</w:t>
              </w:r>
            </w:ins>
          </w:p>
          <w:p w14:paraId="1EC3054A" w14:textId="77777777" w:rsidR="00D30C17" w:rsidRPr="0010148B" w:rsidRDefault="00D30C17" w:rsidP="00D30C17">
            <w:pPr>
              <w:jc w:val="center"/>
              <w:cnfStyle w:val="000000100000" w:firstRow="0" w:lastRow="0" w:firstColumn="0" w:lastColumn="0" w:oddVBand="0" w:evenVBand="0" w:oddHBand="1" w:evenHBand="0" w:firstRowFirstColumn="0" w:firstRowLastColumn="0" w:lastRowFirstColumn="0" w:lastRowLastColumn="0"/>
              <w:rPr>
                <w:ins w:id="604" w:author="Кристина" w:date="2025-03-10T11:26:00Z"/>
                <w:rFonts w:ascii="Times New Roman" w:eastAsia="Calibri" w:hAnsi="Times New Roman" w:cs="Times New Roman"/>
                <w:sz w:val="24"/>
                <w:szCs w:val="24"/>
              </w:rPr>
            </w:pPr>
            <w:ins w:id="605" w:author="Кристина" w:date="2025-03-10T11:26:00Z">
              <w:r w:rsidRPr="0010148B">
                <w:rPr>
                  <w:rFonts w:ascii="Times New Roman" w:eastAsia="Calibri" w:hAnsi="Times New Roman" w:cs="Times New Roman"/>
                  <w:sz w:val="24"/>
                  <w:szCs w:val="24"/>
                </w:rPr>
                <w:t>65°45'</w:t>
              </w:r>
              <w:r w:rsidRPr="0010148B">
                <w:rPr>
                  <w:rFonts w:ascii="Times New Roman" w:eastAsia="Calibri" w:hAnsi="Times New Roman" w:cs="Times New Roman"/>
                  <w:color w:val="000000"/>
                  <w:sz w:val="24"/>
                  <w:szCs w:val="24"/>
                  <w:shd w:val="clear" w:color="auto" w:fill="FFFFFF"/>
                </w:rPr>
                <w:t xml:space="preserve"> E</w:t>
              </w:r>
            </w:ins>
          </w:p>
        </w:tc>
        <w:tc>
          <w:tcPr>
            <w:tcW w:w="1337" w:type="dxa"/>
            <w:vAlign w:val="center"/>
          </w:tcPr>
          <w:p w14:paraId="3AAE97B0" w14:textId="77777777" w:rsidR="00D30C17" w:rsidRPr="0010148B" w:rsidRDefault="00D30C17" w:rsidP="00D30C17">
            <w:pPr>
              <w:jc w:val="center"/>
              <w:cnfStyle w:val="000000100000" w:firstRow="0" w:lastRow="0" w:firstColumn="0" w:lastColumn="0" w:oddVBand="0" w:evenVBand="0" w:oddHBand="1" w:evenHBand="0" w:firstRowFirstColumn="0" w:firstRowLastColumn="0" w:lastRowFirstColumn="0" w:lastRowLastColumn="0"/>
              <w:rPr>
                <w:ins w:id="606" w:author="Кристина" w:date="2025-03-10T11:26:00Z"/>
                <w:rFonts w:ascii="Times New Roman" w:eastAsia="Calibri" w:hAnsi="Times New Roman" w:cs="Times New Roman"/>
                <w:sz w:val="24"/>
                <w:szCs w:val="24"/>
                <w:lang w:val="en-US"/>
              </w:rPr>
            </w:pPr>
            <w:ins w:id="607" w:author="Кристина" w:date="2025-03-10T11:26:00Z">
              <w:r w:rsidRPr="0010148B">
                <w:rPr>
                  <w:rFonts w:ascii="Times New Roman" w:eastAsia="Calibri" w:hAnsi="Times New Roman" w:cs="Times New Roman"/>
                  <w:sz w:val="24"/>
                  <w:szCs w:val="24"/>
                  <w:lang w:val="en-US"/>
                </w:rPr>
                <w:t xml:space="preserve">71°57' </w:t>
              </w:r>
              <w:r w:rsidRPr="0010148B">
                <w:rPr>
                  <w:rFonts w:ascii="Times New Roman" w:eastAsia="Calibri" w:hAnsi="Times New Roman" w:cs="Times New Roman"/>
                  <w:color w:val="000000"/>
                  <w:sz w:val="24"/>
                  <w:szCs w:val="24"/>
                  <w:shd w:val="clear" w:color="auto" w:fill="FFFFFF"/>
                </w:rPr>
                <w:t>N</w:t>
              </w:r>
            </w:ins>
          </w:p>
          <w:p w14:paraId="56FE106E" w14:textId="77777777" w:rsidR="00D30C17" w:rsidRPr="0010148B" w:rsidRDefault="00D30C17" w:rsidP="00D30C17">
            <w:pPr>
              <w:jc w:val="center"/>
              <w:cnfStyle w:val="000000100000" w:firstRow="0" w:lastRow="0" w:firstColumn="0" w:lastColumn="0" w:oddVBand="0" w:evenVBand="0" w:oddHBand="1" w:evenHBand="0" w:firstRowFirstColumn="0" w:firstRowLastColumn="0" w:lastRowFirstColumn="0" w:lastRowLastColumn="0"/>
              <w:rPr>
                <w:ins w:id="608" w:author="Кристина" w:date="2025-03-10T11:26:00Z"/>
                <w:rFonts w:ascii="Times New Roman" w:eastAsia="Calibri" w:hAnsi="Times New Roman" w:cs="Times New Roman"/>
                <w:sz w:val="24"/>
                <w:szCs w:val="24"/>
                <w:lang w:val="en-US"/>
              </w:rPr>
            </w:pPr>
            <w:ins w:id="609" w:author="Кристина" w:date="2025-03-10T11:26:00Z">
              <w:r w:rsidRPr="0010148B">
                <w:rPr>
                  <w:rFonts w:ascii="Times New Roman" w:eastAsia="Calibri" w:hAnsi="Times New Roman" w:cs="Times New Roman"/>
                  <w:sz w:val="24"/>
                  <w:szCs w:val="24"/>
                  <w:lang w:val="en-US"/>
                </w:rPr>
                <w:t>102°40'</w:t>
              </w:r>
              <w:r w:rsidRPr="0010148B">
                <w:rPr>
                  <w:rFonts w:ascii="Times New Roman" w:eastAsia="Calibri" w:hAnsi="Times New Roman" w:cs="Times New Roman"/>
                  <w:color w:val="000000"/>
                  <w:sz w:val="24"/>
                  <w:szCs w:val="24"/>
                  <w:shd w:val="clear" w:color="auto" w:fill="FFFFFF"/>
                </w:rPr>
                <w:t>E</w:t>
              </w:r>
            </w:ins>
          </w:p>
        </w:tc>
        <w:tc>
          <w:tcPr>
            <w:tcW w:w="1336" w:type="dxa"/>
            <w:vAlign w:val="center"/>
          </w:tcPr>
          <w:p w14:paraId="6BC92F77" w14:textId="77777777" w:rsidR="00D30C17" w:rsidRPr="0010148B" w:rsidRDefault="00D30C17" w:rsidP="00D30C17">
            <w:pPr>
              <w:jc w:val="center"/>
              <w:cnfStyle w:val="000000100000" w:firstRow="0" w:lastRow="0" w:firstColumn="0" w:lastColumn="0" w:oddVBand="0" w:evenVBand="0" w:oddHBand="1" w:evenHBand="0" w:firstRowFirstColumn="0" w:firstRowLastColumn="0" w:lastRowFirstColumn="0" w:lastRowLastColumn="0"/>
              <w:rPr>
                <w:ins w:id="610" w:author="Кристина" w:date="2025-03-10T11:26:00Z"/>
                <w:rFonts w:ascii="Times New Roman" w:eastAsia="Calibri" w:hAnsi="Times New Roman" w:cs="Times New Roman"/>
                <w:sz w:val="24"/>
                <w:szCs w:val="24"/>
              </w:rPr>
            </w:pPr>
            <w:ins w:id="611" w:author="Кристина" w:date="2025-03-10T11:26:00Z">
              <w:r w:rsidRPr="0010148B">
                <w:rPr>
                  <w:rFonts w:ascii="Times New Roman" w:eastAsia="Calibri" w:hAnsi="Times New Roman" w:cs="Times New Roman"/>
                  <w:sz w:val="24"/>
                  <w:szCs w:val="24"/>
                </w:rPr>
                <w:t>70°30' N</w:t>
              </w:r>
            </w:ins>
          </w:p>
          <w:p w14:paraId="202ECA77" w14:textId="77777777" w:rsidR="00D30C17" w:rsidRPr="0010148B" w:rsidRDefault="00D30C17" w:rsidP="00D30C17">
            <w:pPr>
              <w:jc w:val="center"/>
              <w:cnfStyle w:val="000000100000" w:firstRow="0" w:lastRow="0" w:firstColumn="0" w:lastColumn="0" w:oddVBand="0" w:evenVBand="0" w:oddHBand="1" w:evenHBand="0" w:firstRowFirstColumn="0" w:firstRowLastColumn="0" w:lastRowFirstColumn="0" w:lastRowLastColumn="0"/>
              <w:rPr>
                <w:ins w:id="612" w:author="Кристина" w:date="2025-03-10T11:26:00Z"/>
                <w:rFonts w:ascii="Times New Roman" w:eastAsia="Calibri" w:hAnsi="Times New Roman" w:cs="Times New Roman"/>
                <w:sz w:val="24"/>
                <w:szCs w:val="24"/>
              </w:rPr>
            </w:pPr>
            <w:ins w:id="613" w:author="Кристина" w:date="2025-03-10T11:26:00Z">
              <w:r w:rsidRPr="0010148B">
                <w:rPr>
                  <w:rFonts w:ascii="Times New Roman" w:eastAsia="Calibri" w:hAnsi="Times New Roman" w:cs="Times New Roman"/>
                  <w:sz w:val="24"/>
                  <w:szCs w:val="24"/>
                </w:rPr>
                <w:t>147°10' E</w:t>
              </w:r>
            </w:ins>
          </w:p>
        </w:tc>
        <w:tc>
          <w:tcPr>
            <w:tcW w:w="1337" w:type="dxa"/>
            <w:vAlign w:val="center"/>
          </w:tcPr>
          <w:p w14:paraId="3E19EFCD" w14:textId="77777777" w:rsidR="00D30C17" w:rsidRPr="0010148B" w:rsidRDefault="00D30C17" w:rsidP="00D30C17">
            <w:pPr>
              <w:jc w:val="center"/>
              <w:cnfStyle w:val="000000100000" w:firstRow="0" w:lastRow="0" w:firstColumn="0" w:lastColumn="0" w:oddVBand="0" w:evenVBand="0" w:oddHBand="1" w:evenHBand="0" w:firstRowFirstColumn="0" w:firstRowLastColumn="0" w:lastRowFirstColumn="0" w:lastRowLastColumn="0"/>
              <w:rPr>
                <w:ins w:id="614" w:author="Кристина" w:date="2025-03-10T11:26:00Z"/>
                <w:rFonts w:ascii="Times New Roman" w:eastAsia="Calibri" w:hAnsi="Times New Roman" w:cs="Times New Roman"/>
                <w:color w:val="000000"/>
                <w:sz w:val="24"/>
                <w:szCs w:val="24"/>
                <w:shd w:val="clear" w:color="auto" w:fill="FFFFFF"/>
              </w:rPr>
            </w:pPr>
            <w:ins w:id="615" w:author="Кристина" w:date="2025-03-10T11:26:00Z">
              <w:r w:rsidRPr="0010148B">
                <w:rPr>
                  <w:rFonts w:ascii="Times New Roman" w:eastAsia="Calibri" w:hAnsi="Times New Roman" w:cs="Times New Roman"/>
                  <w:color w:val="000000"/>
                  <w:sz w:val="24"/>
                  <w:szCs w:val="24"/>
                  <w:shd w:val="clear" w:color="auto" w:fill="FFFFFF"/>
                </w:rPr>
                <w:t>68°02′ N</w:t>
              </w:r>
            </w:ins>
          </w:p>
          <w:p w14:paraId="04116AA3" w14:textId="77777777" w:rsidR="00D30C17" w:rsidRPr="0010148B" w:rsidRDefault="00D30C17" w:rsidP="00D30C17">
            <w:pPr>
              <w:jc w:val="center"/>
              <w:cnfStyle w:val="000000100000" w:firstRow="0" w:lastRow="0" w:firstColumn="0" w:lastColumn="0" w:oddVBand="0" w:evenVBand="0" w:oddHBand="1" w:evenHBand="0" w:firstRowFirstColumn="0" w:firstRowLastColumn="0" w:lastRowFirstColumn="0" w:lastRowLastColumn="0"/>
              <w:rPr>
                <w:ins w:id="616" w:author="Кристина" w:date="2025-03-10T11:26:00Z"/>
                <w:rFonts w:ascii="Times New Roman" w:eastAsia="Calibri" w:hAnsi="Times New Roman" w:cs="Times New Roman"/>
                <w:sz w:val="24"/>
                <w:szCs w:val="24"/>
              </w:rPr>
            </w:pPr>
            <w:ins w:id="617" w:author="Кристина" w:date="2025-03-10T11:26:00Z">
              <w:r w:rsidRPr="0010148B">
                <w:rPr>
                  <w:rFonts w:ascii="Times New Roman" w:eastAsia="Calibri" w:hAnsi="Times New Roman" w:cs="Times New Roman"/>
                  <w:color w:val="000000"/>
                  <w:sz w:val="24"/>
                  <w:szCs w:val="24"/>
                  <w:shd w:val="clear" w:color="auto" w:fill="FFFFFF"/>
                </w:rPr>
                <w:t>166°40'</w:t>
              </w:r>
              <w:r w:rsidRPr="0010148B">
                <w:rPr>
                  <w:rFonts w:ascii="Times New Roman" w:eastAsia="Calibri" w:hAnsi="Times New Roman" w:cs="Times New Roman"/>
                  <w:color w:val="000000"/>
                  <w:sz w:val="24"/>
                  <w:szCs w:val="24"/>
                  <w:shd w:val="clear" w:color="auto" w:fill="FFFFFF"/>
                  <w:lang w:val="en-US"/>
                </w:rPr>
                <w:t xml:space="preserve"> </w:t>
              </w:r>
              <w:r w:rsidRPr="0010148B">
                <w:rPr>
                  <w:rFonts w:ascii="Times New Roman" w:eastAsia="Calibri" w:hAnsi="Times New Roman" w:cs="Times New Roman"/>
                  <w:color w:val="000000"/>
                  <w:sz w:val="24"/>
                  <w:szCs w:val="24"/>
                  <w:shd w:val="clear" w:color="auto" w:fill="FFFFFF"/>
                </w:rPr>
                <w:t>E</w:t>
              </w:r>
            </w:ins>
          </w:p>
        </w:tc>
      </w:tr>
      <w:tr w:rsidR="00D30C17" w:rsidRPr="0010148B" w14:paraId="172A027F" w14:textId="77777777" w:rsidTr="00D30C17">
        <w:trPr>
          <w:trHeight w:val="828"/>
          <w:ins w:id="618" w:author="Кристина" w:date="2025-03-10T11:26:00Z"/>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1B8086ED" w14:textId="77777777" w:rsidR="00D30C17" w:rsidRPr="0010148B" w:rsidRDefault="00D30C17" w:rsidP="00D30C17">
            <w:pPr>
              <w:jc w:val="center"/>
              <w:rPr>
                <w:ins w:id="619" w:author="Кристина" w:date="2025-03-10T11:26:00Z"/>
                <w:rFonts w:ascii="Times New Roman" w:eastAsia="Calibri" w:hAnsi="Times New Roman" w:cs="Times New Roman"/>
                <w:sz w:val="24"/>
                <w:szCs w:val="24"/>
                <w:lang w:val="en-US"/>
              </w:rPr>
            </w:pPr>
            <w:ins w:id="620" w:author="Кристина" w:date="2025-03-10T11:26:00Z">
              <w:r w:rsidRPr="0010148B">
                <w:rPr>
                  <w:rFonts w:ascii="Times New Roman" w:eastAsia="Calibri" w:hAnsi="Times New Roman" w:cs="Times New Roman"/>
                  <w:sz w:val="24"/>
                  <w:szCs w:val="24"/>
                  <w:lang w:val="en-US"/>
                </w:rPr>
                <w:t>Elevation (masl)</w:t>
              </w:r>
            </w:ins>
          </w:p>
        </w:tc>
        <w:tc>
          <w:tcPr>
            <w:tcW w:w="1336" w:type="dxa"/>
            <w:tcBorders>
              <w:top w:val="single" w:sz="4" w:space="0" w:color="7F7F7F" w:themeColor="text1" w:themeTint="80"/>
              <w:left w:val="single" w:sz="4" w:space="0" w:color="auto"/>
              <w:bottom w:val="single" w:sz="4" w:space="0" w:color="7F7F7F" w:themeColor="text1" w:themeTint="80"/>
            </w:tcBorders>
            <w:vAlign w:val="center"/>
          </w:tcPr>
          <w:p w14:paraId="2CC4F490" w14:textId="77777777" w:rsidR="00D30C17" w:rsidRPr="0010148B" w:rsidRDefault="00D30C17" w:rsidP="00D30C17">
            <w:pPr>
              <w:jc w:val="center"/>
              <w:cnfStyle w:val="000000000000" w:firstRow="0" w:lastRow="0" w:firstColumn="0" w:lastColumn="0" w:oddVBand="0" w:evenVBand="0" w:oddHBand="0" w:evenHBand="0" w:firstRowFirstColumn="0" w:firstRowLastColumn="0" w:lastRowFirstColumn="0" w:lastRowLastColumn="0"/>
              <w:rPr>
                <w:ins w:id="621" w:author="Кристина" w:date="2025-03-10T11:26:00Z"/>
                <w:rFonts w:ascii="Times New Roman" w:eastAsia="Calibri" w:hAnsi="Times New Roman" w:cs="Times New Roman"/>
                <w:color w:val="000000"/>
                <w:sz w:val="24"/>
                <w:szCs w:val="24"/>
                <w:shd w:val="clear" w:color="auto" w:fill="FFFFFF"/>
                <w:lang w:val="en-US"/>
              </w:rPr>
            </w:pPr>
            <w:ins w:id="622" w:author="Кристина" w:date="2025-03-10T11:26:00Z">
              <w:r w:rsidRPr="0010148B">
                <w:rPr>
                  <w:rFonts w:ascii="Times New Roman" w:eastAsia="Calibri" w:hAnsi="Times New Roman" w:cs="Times New Roman"/>
                  <w:color w:val="000000"/>
                  <w:sz w:val="24"/>
                  <w:szCs w:val="24"/>
                  <w:shd w:val="clear" w:color="auto" w:fill="FFFFFF"/>
                  <w:lang w:val="en-US"/>
                </w:rPr>
                <w:t>179</w:t>
              </w:r>
            </w:ins>
          </w:p>
        </w:tc>
        <w:tc>
          <w:tcPr>
            <w:tcW w:w="1337" w:type="dxa"/>
            <w:vAlign w:val="center"/>
          </w:tcPr>
          <w:p w14:paraId="1AE6F036" w14:textId="77777777" w:rsidR="00D30C17" w:rsidRPr="0010148B" w:rsidRDefault="00D30C17" w:rsidP="00D30C17">
            <w:pPr>
              <w:jc w:val="center"/>
              <w:cnfStyle w:val="000000000000" w:firstRow="0" w:lastRow="0" w:firstColumn="0" w:lastColumn="0" w:oddVBand="0" w:evenVBand="0" w:oddHBand="0" w:evenHBand="0" w:firstRowFirstColumn="0" w:firstRowLastColumn="0" w:lastRowFirstColumn="0" w:lastRowLastColumn="0"/>
              <w:rPr>
                <w:ins w:id="623" w:author="Кристина" w:date="2025-03-10T11:26:00Z"/>
                <w:rFonts w:ascii="Times New Roman" w:eastAsia="Calibri" w:hAnsi="Times New Roman" w:cs="Times New Roman"/>
                <w:sz w:val="24"/>
                <w:szCs w:val="24"/>
              </w:rPr>
            </w:pPr>
            <w:ins w:id="624" w:author="Кристина" w:date="2025-03-10T11:26:00Z">
              <w:r w:rsidRPr="0010148B">
                <w:rPr>
                  <w:rFonts w:ascii="Times New Roman" w:eastAsia="Calibri" w:hAnsi="Times New Roman" w:cs="Times New Roman"/>
                  <w:color w:val="000000"/>
                  <w:sz w:val="24"/>
                  <w:szCs w:val="24"/>
                  <w:shd w:val="clear" w:color="auto" w:fill="FFFFFF"/>
                </w:rPr>
                <w:t>127</w:t>
              </w:r>
            </w:ins>
          </w:p>
        </w:tc>
        <w:tc>
          <w:tcPr>
            <w:tcW w:w="1336" w:type="dxa"/>
            <w:vAlign w:val="center"/>
          </w:tcPr>
          <w:p w14:paraId="289A0E6D" w14:textId="77777777" w:rsidR="00D30C17" w:rsidRPr="0010148B" w:rsidRDefault="00D30C17" w:rsidP="00D30C17">
            <w:pPr>
              <w:jc w:val="center"/>
              <w:cnfStyle w:val="000000000000" w:firstRow="0" w:lastRow="0" w:firstColumn="0" w:lastColumn="0" w:oddVBand="0" w:evenVBand="0" w:oddHBand="0" w:evenHBand="0" w:firstRowFirstColumn="0" w:firstRowLastColumn="0" w:lastRowFirstColumn="0" w:lastRowLastColumn="0"/>
              <w:rPr>
                <w:ins w:id="625" w:author="Кристина" w:date="2025-03-10T11:26:00Z"/>
                <w:rFonts w:ascii="Times New Roman" w:eastAsia="Calibri" w:hAnsi="Times New Roman" w:cs="Times New Roman"/>
                <w:sz w:val="24"/>
                <w:szCs w:val="24"/>
              </w:rPr>
            </w:pPr>
            <w:ins w:id="626" w:author="Кристина" w:date="2025-03-10T11:26:00Z">
              <w:r w:rsidRPr="0010148B">
                <w:rPr>
                  <w:rFonts w:ascii="Times New Roman" w:eastAsia="Calibri" w:hAnsi="Times New Roman" w:cs="Times New Roman"/>
                  <w:iCs/>
                  <w:sz w:val="24"/>
                  <w:szCs w:val="24"/>
                  <w:lang w:val="en-US"/>
                </w:rPr>
                <w:t>125</w:t>
              </w:r>
            </w:ins>
          </w:p>
        </w:tc>
        <w:tc>
          <w:tcPr>
            <w:tcW w:w="1337" w:type="dxa"/>
            <w:vAlign w:val="center"/>
          </w:tcPr>
          <w:p w14:paraId="39283806" w14:textId="77777777" w:rsidR="00D30C17" w:rsidRPr="0010148B" w:rsidRDefault="00D30C17" w:rsidP="00D30C17">
            <w:pPr>
              <w:jc w:val="center"/>
              <w:cnfStyle w:val="000000000000" w:firstRow="0" w:lastRow="0" w:firstColumn="0" w:lastColumn="0" w:oddVBand="0" w:evenVBand="0" w:oddHBand="0" w:evenHBand="0" w:firstRowFirstColumn="0" w:firstRowLastColumn="0" w:lastRowFirstColumn="0" w:lastRowLastColumn="0"/>
              <w:rPr>
                <w:ins w:id="627" w:author="Кристина" w:date="2025-03-10T11:26:00Z"/>
                <w:rFonts w:ascii="Times New Roman" w:eastAsia="Calibri" w:hAnsi="Times New Roman" w:cs="Times New Roman"/>
                <w:sz w:val="24"/>
                <w:szCs w:val="24"/>
              </w:rPr>
            </w:pPr>
            <w:ins w:id="628" w:author="Кристина" w:date="2025-03-10T11:26:00Z">
              <w:r w:rsidRPr="0010148B">
                <w:rPr>
                  <w:rFonts w:ascii="Times New Roman" w:eastAsia="Calibri" w:hAnsi="Times New Roman" w:cs="Times New Roman"/>
                  <w:sz w:val="24"/>
                  <w:szCs w:val="24"/>
                </w:rPr>
                <w:t>35</w:t>
              </w:r>
            </w:ins>
          </w:p>
        </w:tc>
        <w:tc>
          <w:tcPr>
            <w:tcW w:w="1336" w:type="dxa"/>
            <w:vAlign w:val="center"/>
          </w:tcPr>
          <w:p w14:paraId="56FA2282" w14:textId="77777777" w:rsidR="00D30C17" w:rsidRPr="0010148B" w:rsidRDefault="00D30C17" w:rsidP="00D30C17">
            <w:pPr>
              <w:jc w:val="center"/>
              <w:cnfStyle w:val="000000000000" w:firstRow="0" w:lastRow="0" w:firstColumn="0" w:lastColumn="0" w:oddVBand="0" w:evenVBand="0" w:oddHBand="0" w:evenHBand="0" w:firstRowFirstColumn="0" w:firstRowLastColumn="0" w:lastRowFirstColumn="0" w:lastRowLastColumn="0"/>
              <w:rPr>
                <w:ins w:id="629" w:author="Кристина" w:date="2025-03-10T11:26:00Z"/>
                <w:rFonts w:ascii="Times New Roman" w:eastAsia="Calibri" w:hAnsi="Times New Roman" w:cs="Times New Roman"/>
                <w:sz w:val="24"/>
                <w:szCs w:val="24"/>
              </w:rPr>
            </w:pPr>
            <w:ins w:id="630" w:author="Кристина" w:date="2025-03-10T11:26:00Z">
              <w:r w:rsidRPr="0010148B">
                <w:rPr>
                  <w:rFonts w:ascii="Times New Roman" w:eastAsia="Calibri" w:hAnsi="Times New Roman" w:cs="Times New Roman"/>
                  <w:sz w:val="24"/>
                  <w:szCs w:val="24"/>
                </w:rPr>
                <w:t>7</w:t>
              </w:r>
            </w:ins>
          </w:p>
        </w:tc>
        <w:tc>
          <w:tcPr>
            <w:tcW w:w="1337" w:type="dxa"/>
            <w:vAlign w:val="center"/>
          </w:tcPr>
          <w:p w14:paraId="550AB762" w14:textId="77777777" w:rsidR="00D30C17" w:rsidRPr="0010148B" w:rsidRDefault="00D30C17" w:rsidP="00D30C17">
            <w:pPr>
              <w:shd w:val="clear" w:color="auto" w:fill="FFFFFF"/>
              <w:spacing w:after="120"/>
              <w:jc w:val="center"/>
              <w:cnfStyle w:val="000000000000" w:firstRow="0" w:lastRow="0" w:firstColumn="0" w:lastColumn="0" w:oddVBand="0" w:evenVBand="0" w:oddHBand="0" w:evenHBand="0" w:firstRowFirstColumn="0" w:firstRowLastColumn="0" w:lastRowFirstColumn="0" w:lastRowLastColumn="0"/>
              <w:rPr>
                <w:ins w:id="631" w:author="Кристина" w:date="2025-03-10T11:26:00Z"/>
                <w:rFonts w:ascii="Times New Roman" w:eastAsia="Times New Roman" w:hAnsi="Times New Roman" w:cs="Times New Roman"/>
                <w:color w:val="000000"/>
                <w:sz w:val="24"/>
                <w:szCs w:val="24"/>
                <w:lang w:val="en-US" w:eastAsia="ru-RU"/>
              </w:rPr>
            </w:pPr>
            <w:ins w:id="632" w:author="Кристина" w:date="2025-03-10T11:26:00Z">
              <w:r w:rsidRPr="0010148B">
                <w:rPr>
                  <w:rFonts w:ascii="Times New Roman" w:eastAsia="Times New Roman" w:hAnsi="Times New Roman" w:cs="Times New Roman"/>
                  <w:color w:val="000000"/>
                  <w:sz w:val="24"/>
                  <w:szCs w:val="24"/>
                  <w:lang w:eastAsia="ru-RU"/>
                </w:rPr>
                <w:t>468</w:t>
              </w:r>
              <w:r w:rsidRPr="0010148B">
                <w:rPr>
                  <w:rFonts w:ascii="Times New Roman" w:eastAsia="Times New Roman" w:hAnsi="Times New Roman" w:cs="Times New Roman"/>
                  <w:vanish/>
                  <w:sz w:val="24"/>
                  <w:szCs w:val="24"/>
                  <w:lang w:eastAsia="ru-RU"/>
                </w:rPr>
                <w:t>Начало формы</w:t>
              </w:r>
            </w:ins>
          </w:p>
        </w:tc>
      </w:tr>
      <w:tr w:rsidR="00D30C17" w:rsidRPr="0010148B" w14:paraId="2A017665" w14:textId="77777777" w:rsidTr="00D30C17">
        <w:trPr>
          <w:cnfStyle w:val="000000100000" w:firstRow="0" w:lastRow="0" w:firstColumn="0" w:lastColumn="0" w:oddVBand="0" w:evenVBand="0" w:oddHBand="1" w:evenHBand="0" w:firstRowFirstColumn="0" w:firstRowLastColumn="0" w:lastRowFirstColumn="0" w:lastRowLastColumn="0"/>
          <w:trHeight w:val="828"/>
          <w:ins w:id="633" w:author="Кристина" w:date="2025-03-10T11:26:00Z"/>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41AE7816" w14:textId="77777777" w:rsidR="00D30C17" w:rsidRPr="0010148B" w:rsidRDefault="00D30C17" w:rsidP="00D30C17">
            <w:pPr>
              <w:jc w:val="center"/>
              <w:rPr>
                <w:ins w:id="634" w:author="Кристина" w:date="2025-03-10T11:26:00Z"/>
                <w:rFonts w:ascii="Times New Roman" w:eastAsia="Calibri" w:hAnsi="Times New Roman" w:cs="Times New Roman"/>
                <w:sz w:val="24"/>
                <w:szCs w:val="24"/>
              </w:rPr>
            </w:pPr>
            <w:ins w:id="635" w:author="Кристина" w:date="2025-03-10T11:26:00Z">
              <w:r w:rsidRPr="0010148B">
                <w:rPr>
                  <w:rFonts w:ascii="Times New Roman" w:eastAsia="Calibri" w:hAnsi="Times New Roman" w:cs="Times New Roman"/>
                  <w:sz w:val="24"/>
                  <w:szCs w:val="24"/>
                  <w:lang w:val="en-US"/>
                </w:rPr>
                <w:t>Near weatherstation</w:t>
              </w:r>
            </w:ins>
          </w:p>
        </w:tc>
        <w:tc>
          <w:tcPr>
            <w:tcW w:w="1336" w:type="dxa"/>
            <w:tcBorders>
              <w:left w:val="single" w:sz="4" w:space="0" w:color="auto"/>
            </w:tcBorders>
            <w:vAlign w:val="center"/>
          </w:tcPr>
          <w:p w14:paraId="5D41B570" w14:textId="77777777" w:rsidR="00D30C17" w:rsidRPr="0010148B" w:rsidRDefault="00D30C17" w:rsidP="00D30C17">
            <w:pPr>
              <w:jc w:val="center"/>
              <w:cnfStyle w:val="000000100000" w:firstRow="0" w:lastRow="0" w:firstColumn="0" w:lastColumn="0" w:oddVBand="0" w:evenVBand="0" w:oddHBand="1" w:evenHBand="0" w:firstRowFirstColumn="0" w:firstRowLastColumn="0" w:lastRowFirstColumn="0" w:lastRowLastColumn="0"/>
              <w:rPr>
                <w:ins w:id="636" w:author="Кристина" w:date="2025-03-10T11:26:00Z"/>
                <w:rFonts w:ascii="Times New Roman" w:eastAsia="Calibri" w:hAnsi="Times New Roman" w:cs="Times New Roman"/>
                <w:sz w:val="24"/>
                <w:szCs w:val="24"/>
              </w:rPr>
            </w:pPr>
            <w:ins w:id="637" w:author="Кристина" w:date="2025-03-10T11:26:00Z">
              <w:r w:rsidRPr="0010148B">
                <w:rPr>
                  <w:rFonts w:ascii="Times New Roman" w:eastAsia="Calibri" w:hAnsi="Times New Roman" w:cs="Times New Roman"/>
                  <w:sz w:val="24"/>
                  <w:szCs w:val="24"/>
                </w:rPr>
                <w:t>S</w:t>
              </w:r>
              <w:r w:rsidRPr="0010148B">
                <w:rPr>
                  <w:rFonts w:ascii="Times New Roman" w:eastAsia="Calibri" w:hAnsi="Times New Roman" w:cs="Times New Roman"/>
                  <w:sz w:val="24"/>
                  <w:szCs w:val="24"/>
                  <w:lang w:val="en-US"/>
                </w:rPr>
                <w:t>odankyla</w:t>
              </w:r>
            </w:ins>
          </w:p>
          <w:p w14:paraId="3CDA7489" w14:textId="77777777" w:rsidR="00D30C17" w:rsidRPr="0010148B" w:rsidRDefault="00D30C17" w:rsidP="00D30C17">
            <w:pPr>
              <w:jc w:val="center"/>
              <w:cnfStyle w:val="000000100000" w:firstRow="0" w:lastRow="0" w:firstColumn="0" w:lastColumn="0" w:oddVBand="0" w:evenVBand="0" w:oddHBand="1" w:evenHBand="0" w:firstRowFirstColumn="0" w:firstRowLastColumn="0" w:lastRowFirstColumn="0" w:lastRowLastColumn="0"/>
              <w:rPr>
                <w:ins w:id="638" w:author="Кристина" w:date="2025-03-10T11:26:00Z"/>
                <w:rFonts w:ascii="Times New Roman" w:eastAsia="Calibri" w:hAnsi="Times New Roman" w:cs="Times New Roman"/>
                <w:sz w:val="24"/>
                <w:szCs w:val="24"/>
              </w:rPr>
            </w:pPr>
            <w:ins w:id="639" w:author="Кристина" w:date="2025-03-10T11:26:00Z">
              <w:r w:rsidRPr="0010148B">
                <w:rPr>
                  <w:rFonts w:ascii="Times New Roman" w:eastAsia="Calibri" w:hAnsi="Times New Roman" w:cs="Times New Roman"/>
                  <w:sz w:val="24"/>
                  <w:szCs w:val="24"/>
                </w:rPr>
                <w:t xml:space="preserve">(52 </w:t>
              </w:r>
              <w:r w:rsidRPr="0010148B">
                <w:rPr>
                  <w:rFonts w:ascii="Times New Roman" w:eastAsia="Calibri" w:hAnsi="Times New Roman" w:cs="Times New Roman"/>
                  <w:sz w:val="24"/>
                  <w:szCs w:val="24"/>
                  <w:lang w:val="en-US"/>
                </w:rPr>
                <w:t>km</w:t>
              </w:r>
              <w:r w:rsidRPr="0010148B">
                <w:rPr>
                  <w:rFonts w:ascii="Times New Roman" w:eastAsia="Calibri" w:hAnsi="Times New Roman" w:cs="Times New Roman"/>
                  <w:sz w:val="24"/>
                  <w:szCs w:val="24"/>
                </w:rPr>
                <w:t>)</w:t>
              </w:r>
            </w:ins>
          </w:p>
        </w:tc>
        <w:tc>
          <w:tcPr>
            <w:tcW w:w="1337" w:type="dxa"/>
            <w:vAlign w:val="center"/>
          </w:tcPr>
          <w:p w14:paraId="23B5865C" w14:textId="77777777" w:rsidR="00D30C17" w:rsidRPr="0010148B" w:rsidRDefault="00D30C17" w:rsidP="00D30C17">
            <w:pPr>
              <w:jc w:val="center"/>
              <w:cnfStyle w:val="000000100000" w:firstRow="0" w:lastRow="0" w:firstColumn="0" w:lastColumn="0" w:oddVBand="0" w:evenVBand="0" w:oddHBand="1" w:evenHBand="0" w:firstRowFirstColumn="0" w:firstRowLastColumn="0" w:lastRowFirstColumn="0" w:lastRowLastColumn="0"/>
              <w:rPr>
                <w:ins w:id="640" w:author="Кристина" w:date="2025-03-10T11:26:00Z"/>
                <w:rFonts w:ascii="Times New Roman" w:eastAsia="Calibri" w:hAnsi="Times New Roman" w:cs="Times New Roman"/>
                <w:sz w:val="24"/>
                <w:szCs w:val="24"/>
              </w:rPr>
            </w:pPr>
            <w:ins w:id="641" w:author="Кристина" w:date="2025-03-10T11:26:00Z">
              <w:r w:rsidRPr="0010148B">
                <w:rPr>
                  <w:rFonts w:ascii="Times New Roman" w:eastAsia="Calibri" w:hAnsi="Times New Roman" w:cs="Times New Roman"/>
                  <w:sz w:val="24"/>
                  <w:szCs w:val="24"/>
                </w:rPr>
                <w:t>Kandalaksha</w:t>
              </w:r>
            </w:ins>
          </w:p>
          <w:p w14:paraId="05F0420E" w14:textId="77777777" w:rsidR="00D30C17" w:rsidRPr="0010148B" w:rsidRDefault="00D30C17" w:rsidP="00D30C17">
            <w:pPr>
              <w:jc w:val="center"/>
              <w:cnfStyle w:val="000000100000" w:firstRow="0" w:lastRow="0" w:firstColumn="0" w:lastColumn="0" w:oddVBand="0" w:evenVBand="0" w:oddHBand="1" w:evenHBand="0" w:firstRowFirstColumn="0" w:firstRowLastColumn="0" w:lastRowFirstColumn="0" w:lastRowLastColumn="0"/>
              <w:rPr>
                <w:ins w:id="642" w:author="Кристина" w:date="2025-03-10T11:26:00Z"/>
                <w:rFonts w:ascii="Times New Roman" w:eastAsia="Calibri" w:hAnsi="Times New Roman" w:cs="Times New Roman"/>
                <w:sz w:val="24"/>
                <w:szCs w:val="24"/>
                <w:lang w:val="en-US"/>
              </w:rPr>
            </w:pPr>
            <w:ins w:id="643" w:author="Кристина" w:date="2025-03-10T11:26:00Z">
              <w:r w:rsidRPr="0010148B">
                <w:rPr>
                  <w:rFonts w:ascii="Times New Roman" w:eastAsia="Calibri" w:hAnsi="Times New Roman" w:cs="Times New Roman"/>
                  <w:sz w:val="24"/>
                  <w:szCs w:val="24"/>
                </w:rPr>
                <w:t xml:space="preserve">(62 </w:t>
              </w:r>
              <w:r w:rsidRPr="0010148B">
                <w:rPr>
                  <w:rFonts w:ascii="Times New Roman" w:eastAsia="Calibri" w:hAnsi="Times New Roman" w:cs="Times New Roman"/>
                  <w:sz w:val="24"/>
                  <w:szCs w:val="24"/>
                  <w:lang w:val="en-US"/>
                </w:rPr>
                <w:t>km</w:t>
              </w:r>
              <w:r w:rsidRPr="0010148B">
                <w:rPr>
                  <w:rFonts w:ascii="Times New Roman" w:eastAsia="Calibri" w:hAnsi="Times New Roman" w:cs="Times New Roman"/>
                  <w:sz w:val="24"/>
                  <w:szCs w:val="24"/>
                </w:rPr>
                <w:t>)</w:t>
              </w:r>
            </w:ins>
          </w:p>
        </w:tc>
        <w:tc>
          <w:tcPr>
            <w:tcW w:w="1336" w:type="dxa"/>
            <w:vAlign w:val="center"/>
          </w:tcPr>
          <w:p w14:paraId="6D22C343" w14:textId="77777777" w:rsidR="00D30C17" w:rsidRPr="0010148B" w:rsidRDefault="00D30C17" w:rsidP="00D30C17">
            <w:pPr>
              <w:jc w:val="center"/>
              <w:cnfStyle w:val="000000100000" w:firstRow="0" w:lastRow="0" w:firstColumn="0" w:lastColumn="0" w:oddVBand="0" w:evenVBand="0" w:oddHBand="1" w:evenHBand="0" w:firstRowFirstColumn="0" w:firstRowLastColumn="0" w:lastRowFirstColumn="0" w:lastRowLastColumn="0"/>
              <w:rPr>
                <w:ins w:id="644" w:author="Кристина" w:date="2025-03-10T11:26:00Z"/>
                <w:rFonts w:ascii="Times New Roman" w:eastAsia="Calibri" w:hAnsi="Times New Roman" w:cs="Times New Roman"/>
                <w:sz w:val="24"/>
                <w:szCs w:val="24"/>
              </w:rPr>
            </w:pPr>
            <w:ins w:id="645" w:author="Кристина" w:date="2025-03-10T11:26:00Z">
              <w:r w:rsidRPr="0010148B">
                <w:rPr>
                  <w:rFonts w:ascii="Times New Roman" w:eastAsia="Calibri" w:hAnsi="Times New Roman" w:cs="Times New Roman"/>
                  <w:sz w:val="24"/>
                  <w:szCs w:val="24"/>
                </w:rPr>
                <w:t>Salekhard</w:t>
              </w:r>
            </w:ins>
          </w:p>
          <w:p w14:paraId="69A9D9AC" w14:textId="77777777" w:rsidR="00D30C17" w:rsidRPr="0010148B" w:rsidRDefault="00D30C17" w:rsidP="00D30C17">
            <w:pPr>
              <w:jc w:val="center"/>
              <w:cnfStyle w:val="000000100000" w:firstRow="0" w:lastRow="0" w:firstColumn="0" w:lastColumn="0" w:oddVBand="0" w:evenVBand="0" w:oddHBand="1" w:evenHBand="0" w:firstRowFirstColumn="0" w:firstRowLastColumn="0" w:lastRowFirstColumn="0" w:lastRowLastColumn="0"/>
              <w:rPr>
                <w:ins w:id="646" w:author="Кристина" w:date="2025-03-10T11:26:00Z"/>
                <w:rFonts w:ascii="Times New Roman" w:eastAsia="Calibri" w:hAnsi="Times New Roman" w:cs="Times New Roman"/>
                <w:sz w:val="24"/>
                <w:szCs w:val="24"/>
                <w:lang w:val="en-US"/>
              </w:rPr>
            </w:pPr>
            <w:ins w:id="647" w:author="Кристина" w:date="2025-03-10T11:26:00Z">
              <w:r w:rsidRPr="0010148B">
                <w:rPr>
                  <w:rFonts w:ascii="Times New Roman" w:eastAsia="Calibri" w:hAnsi="Times New Roman" w:cs="Times New Roman"/>
                  <w:sz w:val="24"/>
                  <w:szCs w:val="24"/>
                </w:rPr>
                <w:t xml:space="preserve">(58 </w:t>
              </w:r>
              <w:r w:rsidRPr="0010148B">
                <w:rPr>
                  <w:rFonts w:ascii="Times New Roman" w:eastAsia="Calibri" w:hAnsi="Times New Roman" w:cs="Times New Roman"/>
                  <w:sz w:val="24"/>
                  <w:szCs w:val="24"/>
                  <w:lang w:val="en-US"/>
                </w:rPr>
                <w:t>km</w:t>
              </w:r>
              <w:r w:rsidRPr="0010148B">
                <w:rPr>
                  <w:rFonts w:ascii="Times New Roman" w:eastAsia="Calibri" w:hAnsi="Times New Roman" w:cs="Times New Roman"/>
                  <w:sz w:val="24"/>
                  <w:szCs w:val="24"/>
                </w:rPr>
                <w:t>)</w:t>
              </w:r>
            </w:ins>
          </w:p>
        </w:tc>
        <w:tc>
          <w:tcPr>
            <w:tcW w:w="1337" w:type="dxa"/>
            <w:vAlign w:val="center"/>
          </w:tcPr>
          <w:p w14:paraId="341090E6" w14:textId="77777777" w:rsidR="00D30C17" w:rsidRPr="0010148B" w:rsidRDefault="00D30C17" w:rsidP="00D30C17">
            <w:pPr>
              <w:jc w:val="center"/>
              <w:cnfStyle w:val="000000100000" w:firstRow="0" w:lastRow="0" w:firstColumn="0" w:lastColumn="0" w:oddVBand="0" w:evenVBand="0" w:oddHBand="1" w:evenHBand="0" w:firstRowFirstColumn="0" w:firstRowLastColumn="0" w:lastRowFirstColumn="0" w:lastRowLastColumn="0"/>
              <w:rPr>
                <w:ins w:id="648" w:author="Кристина" w:date="2025-03-10T11:26:00Z"/>
                <w:rFonts w:ascii="Times New Roman" w:eastAsia="Calibri" w:hAnsi="Times New Roman" w:cs="Times New Roman"/>
                <w:sz w:val="24"/>
                <w:szCs w:val="24"/>
                <w:lang w:val="en-US"/>
              </w:rPr>
            </w:pPr>
            <w:ins w:id="649" w:author="Кристина" w:date="2025-03-10T11:26:00Z">
              <w:r w:rsidRPr="0010148B">
                <w:rPr>
                  <w:rFonts w:ascii="Times New Roman" w:eastAsia="Calibri" w:hAnsi="Times New Roman" w:cs="Times New Roman"/>
                  <w:sz w:val="24"/>
                  <w:szCs w:val="24"/>
                  <w:lang w:val="en-US"/>
                </w:rPr>
                <w:t>Khatanga</w:t>
              </w:r>
            </w:ins>
          </w:p>
          <w:p w14:paraId="7A93933B" w14:textId="77777777" w:rsidR="00D30C17" w:rsidRPr="0010148B" w:rsidRDefault="00D30C17" w:rsidP="00D30C17">
            <w:pPr>
              <w:jc w:val="center"/>
              <w:cnfStyle w:val="000000100000" w:firstRow="0" w:lastRow="0" w:firstColumn="0" w:lastColumn="0" w:oddVBand="0" w:evenVBand="0" w:oddHBand="1" w:evenHBand="0" w:firstRowFirstColumn="0" w:firstRowLastColumn="0" w:lastRowFirstColumn="0" w:lastRowLastColumn="0"/>
              <w:rPr>
                <w:ins w:id="650" w:author="Кристина" w:date="2025-03-10T11:26:00Z"/>
                <w:rFonts w:ascii="Times New Roman" w:eastAsia="Calibri" w:hAnsi="Times New Roman" w:cs="Times New Roman"/>
                <w:sz w:val="24"/>
                <w:szCs w:val="24"/>
              </w:rPr>
            </w:pPr>
            <w:ins w:id="651" w:author="Кристина" w:date="2025-03-10T11:26:00Z">
              <w:r w:rsidRPr="0010148B">
                <w:rPr>
                  <w:rFonts w:ascii="Times New Roman" w:eastAsia="Calibri" w:hAnsi="Times New Roman" w:cs="Times New Roman"/>
                  <w:sz w:val="24"/>
                  <w:szCs w:val="24"/>
                </w:rPr>
                <w:t>(</w:t>
              </w:r>
              <w:r w:rsidRPr="0010148B">
                <w:rPr>
                  <w:rFonts w:ascii="Times New Roman" w:eastAsia="Calibri" w:hAnsi="Times New Roman" w:cs="Times New Roman"/>
                  <w:sz w:val="24"/>
                  <w:szCs w:val="24"/>
                  <w:lang w:val="en-US"/>
                </w:rPr>
                <w:t>7</w:t>
              </w:r>
              <w:r w:rsidRPr="0010148B">
                <w:rPr>
                  <w:rFonts w:ascii="Times New Roman" w:eastAsia="Calibri" w:hAnsi="Times New Roman" w:cs="Times New Roman"/>
                  <w:sz w:val="24"/>
                  <w:szCs w:val="24"/>
                </w:rPr>
                <w:t xml:space="preserve"> </w:t>
              </w:r>
              <w:r w:rsidRPr="0010148B">
                <w:rPr>
                  <w:rFonts w:ascii="Times New Roman" w:eastAsia="Calibri" w:hAnsi="Times New Roman" w:cs="Times New Roman"/>
                  <w:sz w:val="24"/>
                  <w:szCs w:val="24"/>
                  <w:lang w:val="en-US"/>
                </w:rPr>
                <w:t>km</w:t>
              </w:r>
              <w:r w:rsidRPr="0010148B">
                <w:rPr>
                  <w:rFonts w:ascii="Times New Roman" w:eastAsia="Calibri" w:hAnsi="Times New Roman" w:cs="Times New Roman"/>
                  <w:sz w:val="24"/>
                  <w:szCs w:val="24"/>
                </w:rPr>
                <w:t>)</w:t>
              </w:r>
            </w:ins>
          </w:p>
        </w:tc>
        <w:tc>
          <w:tcPr>
            <w:tcW w:w="1336" w:type="dxa"/>
            <w:vAlign w:val="center"/>
          </w:tcPr>
          <w:p w14:paraId="0A8429CF" w14:textId="77777777" w:rsidR="00D30C17" w:rsidRPr="0010148B" w:rsidRDefault="00D30C17" w:rsidP="00D30C17">
            <w:pPr>
              <w:jc w:val="center"/>
              <w:cnfStyle w:val="000000100000" w:firstRow="0" w:lastRow="0" w:firstColumn="0" w:lastColumn="0" w:oddVBand="0" w:evenVBand="0" w:oddHBand="1" w:evenHBand="0" w:firstRowFirstColumn="0" w:firstRowLastColumn="0" w:lastRowFirstColumn="0" w:lastRowLastColumn="0"/>
              <w:rPr>
                <w:ins w:id="652" w:author="Кристина" w:date="2025-03-10T11:26:00Z"/>
                <w:rFonts w:ascii="Times New Roman" w:eastAsia="Calibri" w:hAnsi="Times New Roman" w:cs="Times New Roman"/>
                <w:sz w:val="24"/>
                <w:szCs w:val="24"/>
              </w:rPr>
            </w:pPr>
            <w:ins w:id="653" w:author="Кристина" w:date="2025-03-10T11:26:00Z">
              <w:r w:rsidRPr="0010148B">
                <w:rPr>
                  <w:rFonts w:ascii="Times New Roman" w:eastAsia="Calibri" w:hAnsi="Times New Roman" w:cs="Times New Roman"/>
                  <w:sz w:val="24"/>
                  <w:szCs w:val="24"/>
                </w:rPr>
                <w:t>Chokurdakh</w:t>
              </w:r>
            </w:ins>
          </w:p>
          <w:p w14:paraId="0B44A8EB" w14:textId="77777777" w:rsidR="00D30C17" w:rsidRPr="0010148B" w:rsidRDefault="00D30C17" w:rsidP="00D30C17">
            <w:pPr>
              <w:jc w:val="center"/>
              <w:cnfStyle w:val="000000100000" w:firstRow="0" w:lastRow="0" w:firstColumn="0" w:lastColumn="0" w:oddVBand="0" w:evenVBand="0" w:oddHBand="1" w:evenHBand="0" w:firstRowFirstColumn="0" w:firstRowLastColumn="0" w:lastRowFirstColumn="0" w:lastRowLastColumn="0"/>
              <w:rPr>
                <w:ins w:id="654" w:author="Кристина" w:date="2025-03-10T11:26:00Z"/>
                <w:rFonts w:ascii="Times New Roman" w:eastAsia="Calibri" w:hAnsi="Times New Roman" w:cs="Times New Roman"/>
                <w:sz w:val="24"/>
                <w:szCs w:val="24"/>
              </w:rPr>
            </w:pPr>
            <w:ins w:id="655" w:author="Кристина" w:date="2025-03-10T11:26:00Z">
              <w:r w:rsidRPr="0010148B">
                <w:rPr>
                  <w:rFonts w:ascii="Times New Roman" w:eastAsia="Calibri" w:hAnsi="Times New Roman" w:cs="Times New Roman"/>
                  <w:sz w:val="24"/>
                  <w:szCs w:val="24"/>
                </w:rPr>
                <w:t xml:space="preserve">(2 </w:t>
              </w:r>
              <w:r w:rsidRPr="0010148B">
                <w:rPr>
                  <w:rFonts w:ascii="Times New Roman" w:eastAsia="Calibri" w:hAnsi="Times New Roman" w:cs="Times New Roman"/>
                  <w:sz w:val="24"/>
                  <w:szCs w:val="24"/>
                  <w:lang w:val="en-US"/>
                </w:rPr>
                <w:t>km</w:t>
              </w:r>
              <w:r w:rsidRPr="0010148B">
                <w:rPr>
                  <w:rFonts w:ascii="Times New Roman" w:eastAsia="Calibri" w:hAnsi="Times New Roman" w:cs="Times New Roman"/>
                  <w:sz w:val="24"/>
                  <w:szCs w:val="24"/>
                </w:rPr>
                <w:t>)</w:t>
              </w:r>
            </w:ins>
          </w:p>
        </w:tc>
        <w:tc>
          <w:tcPr>
            <w:tcW w:w="1337" w:type="dxa"/>
            <w:vAlign w:val="center"/>
          </w:tcPr>
          <w:p w14:paraId="6410F41E" w14:textId="77777777" w:rsidR="00D30C17" w:rsidRPr="0010148B" w:rsidRDefault="00D30C17" w:rsidP="00D30C17">
            <w:pPr>
              <w:jc w:val="center"/>
              <w:cnfStyle w:val="000000100000" w:firstRow="0" w:lastRow="0" w:firstColumn="0" w:lastColumn="0" w:oddVBand="0" w:evenVBand="0" w:oddHBand="1" w:evenHBand="0" w:firstRowFirstColumn="0" w:firstRowLastColumn="0" w:lastRowFirstColumn="0" w:lastRowLastColumn="0"/>
              <w:rPr>
                <w:ins w:id="656" w:author="Кристина" w:date="2025-03-10T11:26:00Z"/>
                <w:rFonts w:ascii="Times New Roman" w:eastAsia="Calibri" w:hAnsi="Times New Roman" w:cs="Times New Roman"/>
                <w:sz w:val="24"/>
                <w:szCs w:val="24"/>
              </w:rPr>
            </w:pPr>
            <w:ins w:id="657" w:author="Кристина" w:date="2025-03-10T11:26:00Z">
              <w:r w:rsidRPr="0010148B">
                <w:rPr>
                  <w:rFonts w:ascii="Times New Roman" w:eastAsia="Calibri" w:hAnsi="Times New Roman" w:cs="Times New Roman"/>
                  <w:sz w:val="24"/>
                  <w:szCs w:val="24"/>
                </w:rPr>
                <w:t>Ostrovnoye</w:t>
              </w:r>
            </w:ins>
          </w:p>
          <w:p w14:paraId="79721E4D" w14:textId="77777777" w:rsidR="00D30C17" w:rsidRPr="0010148B" w:rsidRDefault="00D30C17" w:rsidP="00D30C17">
            <w:pPr>
              <w:jc w:val="center"/>
              <w:cnfStyle w:val="000000100000" w:firstRow="0" w:lastRow="0" w:firstColumn="0" w:lastColumn="0" w:oddVBand="0" w:evenVBand="0" w:oddHBand="1" w:evenHBand="0" w:firstRowFirstColumn="0" w:firstRowLastColumn="0" w:lastRowFirstColumn="0" w:lastRowLastColumn="0"/>
              <w:rPr>
                <w:ins w:id="658" w:author="Кристина" w:date="2025-03-10T11:26:00Z"/>
                <w:rFonts w:ascii="Times New Roman" w:eastAsia="Calibri" w:hAnsi="Times New Roman" w:cs="Times New Roman"/>
                <w:sz w:val="24"/>
                <w:szCs w:val="24"/>
              </w:rPr>
            </w:pPr>
            <w:ins w:id="659" w:author="Кристина" w:date="2025-03-10T11:26:00Z">
              <w:r w:rsidRPr="0010148B">
                <w:rPr>
                  <w:rFonts w:ascii="Times New Roman" w:eastAsia="Calibri" w:hAnsi="Times New Roman" w:cs="Times New Roman"/>
                  <w:sz w:val="24"/>
                  <w:szCs w:val="24"/>
                </w:rPr>
                <w:t xml:space="preserve">(48 </w:t>
              </w:r>
              <w:r w:rsidRPr="0010148B">
                <w:rPr>
                  <w:rFonts w:ascii="Times New Roman" w:eastAsia="Calibri" w:hAnsi="Times New Roman" w:cs="Times New Roman"/>
                  <w:sz w:val="24"/>
                  <w:szCs w:val="24"/>
                  <w:lang w:val="en-US"/>
                </w:rPr>
                <w:t>km</w:t>
              </w:r>
              <w:r w:rsidRPr="0010148B">
                <w:rPr>
                  <w:rFonts w:ascii="Times New Roman" w:eastAsia="Calibri" w:hAnsi="Times New Roman" w:cs="Times New Roman"/>
                  <w:sz w:val="24"/>
                  <w:szCs w:val="24"/>
                </w:rPr>
                <w:t>)</w:t>
              </w:r>
            </w:ins>
          </w:p>
        </w:tc>
      </w:tr>
      <w:tr w:rsidR="00D30C17" w:rsidRPr="0010148B" w14:paraId="45DBCE50" w14:textId="77777777" w:rsidTr="00D30C17">
        <w:trPr>
          <w:trHeight w:val="828"/>
          <w:ins w:id="660" w:author="Кристина" w:date="2025-03-10T11:26:00Z"/>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1527D570" w14:textId="77777777" w:rsidR="00D30C17" w:rsidRPr="0010148B" w:rsidRDefault="00D30C17" w:rsidP="00D30C17">
            <w:pPr>
              <w:jc w:val="center"/>
              <w:rPr>
                <w:ins w:id="661" w:author="Кристина" w:date="2025-03-10T11:26:00Z"/>
                <w:rFonts w:ascii="Times New Roman" w:eastAsia="Calibri" w:hAnsi="Times New Roman" w:cs="Times New Roman"/>
                <w:sz w:val="24"/>
                <w:szCs w:val="24"/>
                <w:lang w:val="en-US"/>
              </w:rPr>
            </w:pPr>
            <w:ins w:id="662" w:author="Кристина" w:date="2025-03-10T11:26:00Z">
              <w:r w:rsidRPr="0010148B">
                <w:rPr>
                  <w:rFonts w:ascii="Times New Roman" w:eastAsia="Calibri" w:hAnsi="Times New Roman" w:cs="Times New Roman"/>
                  <w:sz w:val="24"/>
                  <w:szCs w:val="24"/>
                  <w:lang w:val="en-US"/>
                </w:rPr>
                <w:t>T mean</w:t>
              </w:r>
            </w:ins>
          </w:p>
        </w:tc>
        <w:tc>
          <w:tcPr>
            <w:tcW w:w="1336" w:type="dxa"/>
            <w:tcBorders>
              <w:top w:val="single" w:sz="4" w:space="0" w:color="7F7F7F" w:themeColor="text1" w:themeTint="80"/>
              <w:left w:val="single" w:sz="4" w:space="0" w:color="auto"/>
              <w:bottom w:val="single" w:sz="4" w:space="0" w:color="7F7F7F" w:themeColor="text1" w:themeTint="80"/>
            </w:tcBorders>
            <w:vAlign w:val="center"/>
          </w:tcPr>
          <w:p w14:paraId="3433EDE0" w14:textId="77777777" w:rsidR="00D30C17" w:rsidRPr="0010148B" w:rsidRDefault="00D30C17" w:rsidP="00D30C17">
            <w:pPr>
              <w:jc w:val="center"/>
              <w:cnfStyle w:val="000000000000" w:firstRow="0" w:lastRow="0" w:firstColumn="0" w:lastColumn="0" w:oddVBand="0" w:evenVBand="0" w:oddHBand="0" w:evenHBand="0" w:firstRowFirstColumn="0" w:firstRowLastColumn="0" w:lastRowFirstColumn="0" w:lastRowLastColumn="0"/>
              <w:rPr>
                <w:ins w:id="663" w:author="Кристина" w:date="2025-03-10T11:26:00Z"/>
                <w:rFonts w:ascii="Times New Roman" w:hAnsi="Times New Roman" w:cs="Times New Roman"/>
                <w:color w:val="000000"/>
                <w:sz w:val="24"/>
                <w:szCs w:val="24"/>
              </w:rPr>
            </w:pPr>
            <w:ins w:id="664" w:author="Кристина" w:date="2025-03-10T11:26:00Z">
              <w:r w:rsidRPr="0010148B">
                <w:rPr>
                  <w:rFonts w:ascii="Times New Roman" w:hAnsi="Times New Roman" w:cs="Times New Roman"/>
                  <w:color w:val="000000"/>
                  <w:sz w:val="24"/>
                  <w:szCs w:val="24"/>
                </w:rPr>
                <w:t>-0.48</w:t>
              </w:r>
            </w:ins>
          </w:p>
          <w:p w14:paraId="47396917" w14:textId="77777777" w:rsidR="00D30C17" w:rsidRPr="0010148B" w:rsidRDefault="00D30C17" w:rsidP="00D30C17">
            <w:pPr>
              <w:jc w:val="center"/>
              <w:cnfStyle w:val="000000000000" w:firstRow="0" w:lastRow="0" w:firstColumn="0" w:lastColumn="0" w:oddVBand="0" w:evenVBand="0" w:oddHBand="0" w:evenHBand="0" w:firstRowFirstColumn="0" w:firstRowLastColumn="0" w:lastRowFirstColumn="0" w:lastRowLastColumn="0"/>
              <w:rPr>
                <w:ins w:id="665" w:author="Кристина" w:date="2025-03-10T11:26:00Z"/>
                <w:rFonts w:ascii="Times New Roman" w:eastAsia="Calibri" w:hAnsi="Times New Roman" w:cs="Times New Roman"/>
                <w:sz w:val="24"/>
                <w:szCs w:val="24"/>
              </w:rPr>
            </w:pPr>
          </w:p>
        </w:tc>
        <w:tc>
          <w:tcPr>
            <w:tcW w:w="1337" w:type="dxa"/>
            <w:vAlign w:val="center"/>
          </w:tcPr>
          <w:p w14:paraId="00817279" w14:textId="77777777" w:rsidR="00D30C17" w:rsidRPr="0010148B" w:rsidRDefault="00D30C17" w:rsidP="00D30C17">
            <w:pPr>
              <w:jc w:val="center"/>
              <w:cnfStyle w:val="000000000000" w:firstRow="0" w:lastRow="0" w:firstColumn="0" w:lastColumn="0" w:oddVBand="0" w:evenVBand="0" w:oddHBand="0" w:evenHBand="0" w:firstRowFirstColumn="0" w:firstRowLastColumn="0" w:lastRowFirstColumn="0" w:lastRowLastColumn="0"/>
              <w:rPr>
                <w:ins w:id="666" w:author="Кристина" w:date="2025-03-10T11:26:00Z"/>
                <w:rFonts w:ascii="Times New Roman" w:hAnsi="Times New Roman" w:cs="Times New Roman"/>
                <w:color w:val="000000"/>
                <w:sz w:val="24"/>
                <w:szCs w:val="24"/>
              </w:rPr>
            </w:pPr>
            <w:ins w:id="667" w:author="Кристина" w:date="2025-03-10T11:26:00Z">
              <w:r w:rsidRPr="0010148B">
                <w:rPr>
                  <w:rFonts w:ascii="Times New Roman" w:hAnsi="Times New Roman" w:cs="Times New Roman"/>
                  <w:color w:val="000000"/>
                  <w:sz w:val="24"/>
                  <w:szCs w:val="24"/>
                </w:rPr>
                <w:t>0.40</w:t>
              </w:r>
            </w:ins>
          </w:p>
          <w:p w14:paraId="01113AA4" w14:textId="77777777" w:rsidR="00D30C17" w:rsidRPr="0010148B" w:rsidRDefault="00D30C17" w:rsidP="00D30C17">
            <w:pPr>
              <w:jc w:val="center"/>
              <w:cnfStyle w:val="000000000000" w:firstRow="0" w:lastRow="0" w:firstColumn="0" w:lastColumn="0" w:oddVBand="0" w:evenVBand="0" w:oddHBand="0" w:evenHBand="0" w:firstRowFirstColumn="0" w:firstRowLastColumn="0" w:lastRowFirstColumn="0" w:lastRowLastColumn="0"/>
              <w:rPr>
                <w:ins w:id="668" w:author="Кристина" w:date="2025-03-10T11:26:00Z"/>
                <w:rFonts w:ascii="Times New Roman" w:eastAsia="Calibri" w:hAnsi="Times New Roman" w:cs="Times New Roman"/>
                <w:sz w:val="24"/>
                <w:szCs w:val="24"/>
              </w:rPr>
            </w:pPr>
          </w:p>
        </w:tc>
        <w:tc>
          <w:tcPr>
            <w:tcW w:w="1336" w:type="dxa"/>
            <w:vAlign w:val="center"/>
          </w:tcPr>
          <w:p w14:paraId="0D035F47" w14:textId="77777777" w:rsidR="00D30C17" w:rsidRPr="0010148B" w:rsidRDefault="00D30C17" w:rsidP="00D30C17">
            <w:pPr>
              <w:jc w:val="center"/>
              <w:cnfStyle w:val="000000000000" w:firstRow="0" w:lastRow="0" w:firstColumn="0" w:lastColumn="0" w:oddVBand="0" w:evenVBand="0" w:oddHBand="0" w:evenHBand="0" w:firstRowFirstColumn="0" w:firstRowLastColumn="0" w:lastRowFirstColumn="0" w:lastRowLastColumn="0"/>
              <w:rPr>
                <w:ins w:id="669" w:author="Кристина" w:date="2025-03-10T11:26:00Z"/>
                <w:rFonts w:ascii="Times New Roman" w:hAnsi="Times New Roman" w:cs="Times New Roman"/>
                <w:color w:val="000000"/>
                <w:sz w:val="24"/>
                <w:szCs w:val="24"/>
              </w:rPr>
            </w:pPr>
            <w:ins w:id="670" w:author="Кристина" w:date="2025-03-10T11:26:00Z">
              <w:r w:rsidRPr="0010148B">
                <w:rPr>
                  <w:rFonts w:ascii="Times New Roman" w:hAnsi="Times New Roman" w:cs="Times New Roman"/>
                  <w:color w:val="000000"/>
                  <w:sz w:val="24"/>
                  <w:szCs w:val="24"/>
                </w:rPr>
                <w:t>-5.76</w:t>
              </w:r>
            </w:ins>
          </w:p>
          <w:p w14:paraId="556AE086" w14:textId="77777777" w:rsidR="00D30C17" w:rsidRPr="0010148B" w:rsidRDefault="00D30C17" w:rsidP="00D30C17">
            <w:pPr>
              <w:jc w:val="center"/>
              <w:cnfStyle w:val="000000000000" w:firstRow="0" w:lastRow="0" w:firstColumn="0" w:lastColumn="0" w:oddVBand="0" w:evenVBand="0" w:oddHBand="0" w:evenHBand="0" w:firstRowFirstColumn="0" w:firstRowLastColumn="0" w:lastRowFirstColumn="0" w:lastRowLastColumn="0"/>
              <w:rPr>
                <w:ins w:id="671" w:author="Кристина" w:date="2025-03-10T11:26:00Z"/>
                <w:rFonts w:ascii="Times New Roman" w:eastAsia="Calibri" w:hAnsi="Times New Roman" w:cs="Times New Roman"/>
                <w:sz w:val="24"/>
                <w:szCs w:val="24"/>
              </w:rPr>
            </w:pPr>
          </w:p>
        </w:tc>
        <w:tc>
          <w:tcPr>
            <w:tcW w:w="1337" w:type="dxa"/>
            <w:vAlign w:val="center"/>
          </w:tcPr>
          <w:p w14:paraId="003448F3" w14:textId="77777777" w:rsidR="00D30C17" w:rsidRPr="0010148B" w:rsidRDefault="00D30C17" w:rsidP="00D30C17">
            <w:pPr>
              <w:jc w:val="center"/>
              <w:cnfStyle w:val="000000000000" w:firstRow="0" w:lastRow="0" w:firstColumn="0" w:lastColumn="0" w:oddVBand="0" w:evenVBand="0" w:oddHBand="0" w:evenHBand="0" w:firstRowFirstColumn="0" w:firstRowLastColumn="0" w:lastRowFirstColumn="0" w:lastRowLastColumn="0"/>
              <w:rPr>
                <w:ins w:id="672" w:author="Кристина" w:date="2025-03-10T11:26:00Z"/>
                <w:rFonts w:ascii="Times New Roman" w:hAnsi="Times New Roman" w:cs="Times New Roman"/>
                <w:color w:val="000000"/>
                <w:sz w:val="24"/>
                <w:szCs w:val="24"/>
              </w:rPr>
            </w:pPr>
            <w:ins w:id="673" w:author="Кристина" w:date="2025-03-10T11:26:00Z">
              <w:r w:rsidRPr="0010148B">
                <w:rPr>
                  <w:rFonts w:ascii="Times New Roman" w:hAnsi="Times New Roman" w:cs="Times New Roman"/>
                  <w:color w:val="000000"/>
                  <w:sz w:val="24"/>
                  <w:szCs w:val="24"/>
                </w:rPr>
                <w:t>-12.32</w:t>
              </w:r>
            </w:ins>
          </w:p>
          <w:p w14:paraId="70DF4B98" w14:textId="77777777" w:rsidR="00D30C17" w:rsidRPr="0010148B" w:rsidRDefault="00D30C17" w:rsidP="00D30C17">
            <w:pPr>
              <w:jc w:val="center"/>
              <w:cnfStyle w:val="000000000000" w:firstRow="0" w:lastRow="0" w:firstColumn="0" w:lastColumn="0" w:oddVBand="0" w:evenVBand="0" w:oddHBand="0" w:evenHBand="0" w:firstRowFirstColumn="0" w:firstRowLastColumn="0" w:lastRowFirstColumn="0" w:lastRowLastColumn="0"/>
              <w:rPr>
                <w:ins w:id="674" w:author="Кристина" w:date="2025-03-10T11:26:00Z"/>
                <w:rFonts w:ascii="Times New Roman" w:eastAsia="Calibri" w:hAnsi="Times New Roman" w:cs="Times New Roman"/>
                <w:sz w:val="24"/>
                <w:szCs w:val="24"/>
                <w:lang w:val="en-US"/>
              </w:rPr>
            </w:pPr>
          </w:p>
        </w:tc>
        <w:tc>
          <w:tcPr>
            <w:tcW w:w="1336" w:type="dxa"/>
            <w:vAlign w:val="center"/>
          </w:tcPr>
          <w:p w14:paraId="416404B3" w14:textId="77777777" w:rsidR="00D30C17" w:rsidRPr="0010148B" w:rsidRDefault="00D30C17" w:rsidP="00D30C17">
            <w:pPr>
              <w:jc w:val="center"/>
              <w:cnfStyle w:val="000000000000" w:firstRow="0" w:lastRow="0" w:firstColumn="0" w:lastColumn="0" w:oddVBand="0" w:evenVBand="0" w:oddHBand="0" w:evenHBand="0" w:firstRowFirstColumn="0" w:firstRowLastColumn="0" w:lastRowFirstColumn="0" w:lastRowLastColumn="0"/>
              <w:rPr>
                <w:ins w:id="675" w:author="Кристина" w:date="2025-03-10T11:26:00Z"/>
                <w:rFonts w:ascii="Times New Roman" w:hAnsi="Times New Roman" w:cs="Times New Roman"/>
                <w:color w:val="000000"/>
                <w:sz w:val="24"/>
                <w:szCs w:val="24"/>
              </w:rPr>
            </w:pPr>
            <w:ins w:id="676" w:author="Кристина" w:date="2025-03-10T11:26:00Z">
              <w:r w:rsidRPr="0010148B">
                <w:rPr>
                  <w:rFonts w:ascii="Times New Roman" w:hAnsi="Times New Roman" w:cs="Times New Roman"/>
                  <w:color w:val="000000"/>
                  <w:sz w:val="24"/>
                  <w:szCs w:val="24"/>
                </w:rPr>
                <w:t>-13.28</w:t>
              </w:r>
            </w:ins>
          </w:p>
          <w:p w14:paraId="35152045" w14:textId="77777777" w:rsidR="00D30C17" w:rsidRPr="0010148B" w:rsidRDefault="00D30C17" w:rsidP="00D30C17">
            <w:pPr>
              <w:jc w:val="center"/>
              <w:cnfStyle w:val="000000000000" w:firstRow="0" w:lastRow="0" w:firstColumn="0" w:lastColumn="0" w:oddVBand="0" w:evenVBand="0" w:oddHBand="0" w:evenHBand="0" w:firstRowFirstColumn="0" w:firstRowLastColumn="0" w:lastRowFirstColumn="0" w:lastRowLastColumn="0"/>
              <w:rPr>
                <w:ins w:id="677" w:author="Кристина" w:date="2025-03-10T11:26:00Z"/>
                <w:rFonts w:ascii="Times New Roman" w:eastAsia="Calibri" w:hAnsi="Times New Roman" w:cs="Times New Roman"/>
                <w:sz w:val="24"/>
                <w:szCs w:val="24"/>
              </w:rPr>
            </w:pPr>
          </w:p>
        </w:tc>
        <w:tc>
          <w:tcPr>
            <w:tcW w:w="1337" w:type="dxa"/>
            <w:vAlign w:val="center"/>
          </w:tcPr>
          <w:p w14:paraId="0683B75C" w14:textId="77777777" w:rsidR="00D30C17" w:rsidRPr="0010148B" w:rsidRDefault="00D30C17" w:rsidP="00D30C17">
            <w:pPr>
              <w:jc w:val="center"/>
              <w:cnfStyle w:val="000000000000" w:firstRow="0" w:lastRow="0" w:firstColumn="0" w:lastColumn="0" w:oddVBand="0" w:evenVBand="0" w:oddHBand="0" w:evenHBand="0" w:firstRowFirstColumn="0" w:firstRowLastColumn="0" w:lastRowFirstColumn="0" w:lastRowLastColumn="0"/>
              <w:rPr>
                <w:ins w:id="678" w:author="Кристина" w:date="2025-03-10T11:26:00Z"/>
                <w:rFonts w:ascii="Times New Roman" w:hAnsi="Times New Roman" w:cs="Times New Roman"/>
                <w:color w:val="000000"/>
                <w:sz w:val="24"/>
                <w:szCs w:val="24"/>
              </w:rPr>
            </w:pPr>
            <w:ins w:id="679" w:author="Кристина" w:date="2025-03-10T11:26:00Z">
              <w:r w:rsidRPr="0010148B">
                <w:rPr>
                  <w:rFonts w:ascii="Times New Roman" w:hAnsi="Times New Roman" w:cs="Times New Roman"/>
                  <w:color w:val="000000"/>
                  <w:sz w:val="24"/>
                  <w:szCs w:val="24"/>
                </w:rPr>
                <w:t>-10.86</w:t>
              </w:r>
            </w:ins>
          </w:p>
          <w:p w14:paraId="061DF20F" w14:textId="77777777" w:rsidR="00D30C17" w:rsidRPr="0010148B" w:rsidRDefault="00D30C17" w:rsidP="00D30C17">
            <w:pPr>
              <w:jc w:val="center"/>
              <w:cnfStyle w:val="000000000000" w:firstRow="0" w:lastRow="0" w:firstColumn="0" w:lastColumn="0" w:oddVBand="0" w:evenVBand="0" w:oddHBand="0" w:evenHBand="0" w:firstRowFirstColumn="0" w:firstRowLastColumn="0" w:lastRowFirstColumn="0" w:lastRowLastColumn="0"/>
              <w:rPr>
                <w:ins w:id="680" w:author="Кристина" w:date="2025-03-10T11:26:00Z"/>
                <w:rFonts w:ascii="Times New Roman" w:eastAsia="Calibri" w:hAnsi="Times New Roman" w:cs="Times New Roman"/>
                <w:sz w:val="24"/>
                <w:szCs w:val="24"/>
              </w:rPr>
            </w:pPr>
          </w:p>
        </w:tc>
      </w:tr>
      <w:tr w:rsidR="00D30C17" w:rsidRPr="0010148B" w14:paraId="57063273" w14:textId="77777777" w:rsidTr="00D30C17">
        <w:trPr>
          <w:cnfStyle w:val="000000100000" w:firstRow="0" w:lastRow="0" w:firstColumn="0" w:lastColumn="0" w:oddVBand="0" w:evenVBand="0" w:oddHBand="1" w:evenHBand="0" w:firstRowFirstColumn="0" w:firstRowLastColumn="0" w:lastRowFirstColumn="0" w:lastRowLastColumn="0"/>
          <w:trHeight w:val="828"/>
          <w:ins w:id="681" w:author="Кристина" w:date="2025-03-10T11:26:00Z"/>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1C86BAFE" w14:textId="77777777" w:rsidR="00D30C17" w:rsidRPr="0010148B" w:rsidRDefault="00D30C17" w:rsidP="00D30C17">
            <w:pPr>
              <w:jc w:val="center"/>
              <w:rPr>
                <w:ins w:id="682" w:author="Кристина" w:date="2025-03-10T11:26:00Z"/>
                <w:rFonts w:ascii="Times New Roman" w:eastAsia="Calibri" w:hAnsi="Times New Roman" w:cs="Times New Roman"/>
                <w:sz w:val="24"/>
                <w:szCs w:val="24"/>
                <w:lang w:val="en-US"/>
              </w:rPr>
            </w:pPr>
            <w:ins w:id="683" w:author="Кристина" w:date="2025-03-10T11:26:00Z">
              <w:r w:rsidRPr="0010148B">
                <w:rPr>
                  <w:rFonts w:ascii="Times New Roman" w:eastAsia="Calibri" w:hAnsi="Times New Roman" w:cs="Times New Roman"/>
                  <w:sz w:val="24"/>
                  <w:szCs w:val="24"/>
                  <w:lang w:val="en-US"/>
                </w:rPr>
                <w:t>T June-July</w:t>
              </w:r>
            </w:ins>
          </w:p>
        </w:tc>
        <w:tc>
          <w:tcPr>
            <w:tcW w:w="1336" w:type="dxa"/>
            <w:tcBorders>
              <w:left w:val="single" w:sz="4" w:space="0" w:color="auto"/>
            </w:tcBorders>
            <w:vAlign w:val="center"/>
          </w:tcPr>
          <w:p w14:paraId="77C05346" w14:textId="77777777" w:rsidR="00D30C17" w:rsidRPr="0010148B" w:rsidRDefault="00D30C17" w:rsidP="00D30C17">
            <w:pPr>
              <w:jc w:val="center"/>
              <w:cnfStyle w:val="000000100000" w:firstRow="0" w:lastRow="0" w:firstColumn="0" w:lastColumn="0" w:oddVBand="0" w:evenVBand="0" w:oddHBand="1" w:evenHBand="0" w:firstRowFirstColumn="0" w:firstRowLastColumn="0" w:lastRowFirstColumn="0" w:lastRowLastColumn="0"/>
              <w:rPr>
                <w:ins w:id="684" w:author="Кристина" w:date="2025-03-10T11:26:00Z"/>
                <w:rFonts w:ascii="Times New Roman" w:hAnsi="Times New Roman" w:cs="Times New Roman"/>
                <w:color w:val="000000"/>
                <w:sz w:val="24"/>
                <w:szCs w:val="24"/>
              </w:rPr>
            </w:pPr>
            <w:ins w:id="685" w:author="Кристина" w:date="2025-03-10T11:26:00Z">
              <w:r w:rsidRPr="0010148B">
                <w:rPr>
                  <w:rFonts w:ascii="Times New Roman" w:hAnsi="Times New Roman" w:cs="Times New Roman"/>
                  <w:color w:val="000000"/>
                  <w:sz w:val="24"/>
                  <w:szCs w:val="24"/>
                </w:rPr>
                <w:t>13.09</w:t>
              </w:r>
            </w:ins>
          </w:p>
          <w:p w14:paraId="28479CB1" w14:textId="77777777" w:rsidR="00D30C17" w:rsidRPr="0010148B" w:rsidRDefault="00D30C17" w:rsidP="00D30C17">
            <w:pPr>
              <w:jc w:val="center"/>
              <w:cnfStyle w:val="000000100000" w:firstRow="0" w:lastRow="0" w:firstColumn="0" w:lastColumn="0" w:oddVBand="0" w:evenVBand="0" w:oddHBand="1" w:evenHBand="0" w:firstRowFirstColumn="0" w:firstRowLastColumn="0" w:lastRowFirstColumn="0" w:lastRowLastColumn="0"/>
              <w:rPr>
                <w:ins w:id="686" w:author="Кристина" w:date="2025-03-10T11:26:00Z"/>
                <w:rFonts w:ascii="Times New Roman" w:eastAsia="Calibri" w:hAnsi="Times New Roman" w:cs="Times New Roman"/>
                <w:sz w:val="24"/>
                <w:szCs w:val="24"/>
              </w:rPr>
            </w:pPr>
          </w:p>
        </w:tc>
        <w:tc>
          <w:tcPr>
            <w:tcW w:w="1337" w:type="dxa"/>
            <w:vAlign w:val="center"/>
          </w:tcPr>
          <w:p w14:paraId="5E52FA4E" w14:textId="77777777" w:rsidR="00D30C17" w:rsidRPr="0010148B" w:rsidRDefault="00D30C17" w:rsidP="00D30C17">
            <w:pPr>
              <w:jc w:val="center"/>
              <w:cnfStyle w:val="000000100000" w:firstRow="0" w:lastRow="0" w:firstColumn="0" w:lastColumn="0" w:oddVBand="0" w:evenVBand="0" w:oddHBand="1" w:evenHBand="0" w:firstRowFirstColumn="0" w:firstRowLastColumn="0" w:lastRowFirstColumn="0" w:lastRowLastColumn="0"/>
              <w:rPr>
                <w:ins w:id="687" w:author="Кристина" w:date="2025-03-10T11:26:00Z"/>
                <w:rFonts w:ascii="Times New Roman" w:hAnsi="Times New Roman" w:cs="Times New Roman"/>
                <w:color w:val="000000"/>
                <w:sz w:val="24"/>
                <w:szCs w:val="24"/>
              </w:rPr>
            </w:pPr>
            <w:ins w:id="688" w:author="Кристина" w:date="2025-03-10T11:26:00Z">
              <w:r w:rsidRPr="0010148B">
                <w:rPr>
                  <w:rFonts w:ascii="Times New Roman" w:hAnsi="Times New Roman" w:cs="Times New Roman"/>
                  <w:color w:val="000000"/>
                  <w:sz w:val="24"/>
                  <w:szCs w:val="24"/>
                </w:rPr>
                <w:t>13.05</w:t>
              </w:r>
            </w:ins>
          </w:p>
          <w:p w14:paraId="30597188" w14:textId="77777777" w:rsidR="00D30C17" w:rsidRPr="0010148B" w:rsidRDefault="00D30C17" w:rsidP="00D30C17">
            <w:pPr>
              <w:jc w:val="center"/>
              <w:cnfStyle w:val="000000100000" w:firstRow="0" w:lastRow="0" w:firstColumn="0" w:lastColumn="0" w:oddVBand="0" w:evenVBand="0" w:oddHBand="1" w:evenHBand="0" w:firstRowFirstColumn="0" w:firstRowLastColumn="0" w:lastRowFirstColumn="0" w:lastRowLastColumn="0"/>
              <w:rPr>
                <w:ins w:id="689" w:author="Кристина" w:date="2025-03-10T11:26:00Z"/>
                <w:rFonts w:ascii="Times New Roman" w:eastAsia="Calibri" w:hAnsi="Times New Roman" w:cs="Times New Roman"/>
                <w:sz w:val="24"/>
                <w:szCs w:val="24"/>
              </w:rPr>
            </w:pPr>
          </w:p>
        </w:tc>
        <w:tc>
          <w:tcPr>
            <w:tcW w:w="1336" w:type="dxa"/>
            <w:vAlign w:val="center"/>
          </w:tcPr>
          <w:p w14:paraId="72653729" w14:textId="77777777" w:rsidR="00D30C17" w:rsidRPr="0010148B" w:rsidRDefault="00D30C17" w:rsidP="00D30C17">
            <w:pPr>
              <w:jc w:val="center"/>
              <w:cnfStyle w:val="000000100000" w:firstRow="0" w:lastRow="0" w:firstColumn="0" w:lastColumn="0" w:oddVBand="0" w:evenVBand="0" w:oddHBand="1" w:evenHBand="0" w:firstRowFirstColumn="0" w:firstRowLastColumn="0" w:lastRowFirstColumn="0" w:lastRowLastColumn="0"/>
              <w:rPr>
                <w:ins w:id="690" w:author="Кристина" w:date="2025-03-10T11:26:00Z"/>
                <w:rFonts w:ascii="Times New Roman" w:hAnsi="Times New Roman" w:cs="Times New Roman"/>
                <w:color w:val="000000"/>
                <w:sz w:val="24"/>
                <w:szCs w:val="24"/>
              </w:rPr>
            </w:pPr>
            <w:ins w:id="691" w:author="Кристина" w:date="2025-03-10T11:26:00Z">
              <w:r w:rsidRPr="0010148B">
                <w:rPr>
                  <w:rFonts w:ascii="Times New Roman" w:hAnsi="Times New Roman" w:cs="Times New Roman"/>
                  <w:color w:val="000000"/>
                  <w:sz w:val="24"/>
                  <w:szCs w:val="24"/>
                </w:rPr>
                <w:t>11.90</w:t>
              </w:r>
            </w:ins>
          </w:p>
          <w:p w14:paraId="3002080C" w14:textId="77777777" w:rsidR="00D30C17" w:rsidRPr="0010148B" w:rsidRDefault="00D30C17" w:rsidP="00D30C17">
            <w:pPr>
              <w:jc w:val="center"/>
              <w:cnfStyle w:val="000000100000" w:firstRow="0" w:lastRow="0" w:firstColumn="0" w:lastColumn="0" w:oddVBand="0" w:evenVBand="0" w:oddHBand="1" w:evenHBand="0" w:firstRowFirstColumn="0" w:firstRowLastColumn="0" w:lastRowFirstColumn="0" w:lastRowLastColumn="0"/>
              <w:rPr>
                <w:ins w:id="692" w:author="Кристина" w:date="2025-03-10T11:26:00Z"/>
                <w:rFonts w:ascii="Times New Roman" w:eastAsia="Calibri" w:hAnsi="Times New Roman" w:cs="Times New Roman"/>
                <w:sz w:val="24"/>
                <w:szCs w:val="24"/>
              </w:rPr>
            </w:pPr>
          </w:p>
        </w:tc>
        <w:tc>
          <w:tcPr>
            <w:tcW w:w="1337" w:type="dxa"/>
            <w:vAlign w:val="center"/>
          </w:tcPr>
          <w:p w14:paraId="58FB7A6B" w14:textId="77777777" w:rsidR="00D30C17" w:rsidRPr="0010148B" w:rsidRDefault="00D30C17" w:rsidP="00D30C17">
            <w:pPr>
              <w:jc w:val="center"/>
              <w:cnfStyle w:val="000000100000" w:firstRow="0" w:lastRow="0" w:firstColumn="0" w:lastColumn="0" w:oddVBand="0" w:evenVBand="0" w:oddHBand="1" w:evenHBand="0" w:firstRowFirstColumn="0" w:firstRowLastColumn="0" w:lastRowFirstColumn="0" w:lastRowLastColumn="0"/>
              <w:rPr>
                <w:ins w:id="693" w:author="Кристина" w:date="2025-03-10T11:26:00Z"/>
                <w:rFonts w:ascii="Times New Roman" w:hAnsi="Times New Roman" w:cs="Times New Roman"/>
                <w:color w:val="000000"/>
                <w:sz w:val="24"/>
                <w:szCs w:val="24"/>
              </w:rPr>
            </w:pPr>
            <w:ins w:id="694" w:author="Кристина" w:date="2025-03-10T11:26:00Z">
              <w:r w:rsidRPr="0010148B">
                <w:rPr>
                  <w:rFonts w:ascii="Times New Roman" w:hAnsi="Times New Roman" w:cs="Times New Roman"/>
                  <w:color w:val="000000"/>
                  <w:sz w:val="24"/>
                  <w:szCs w:val="24"/>
                </w:rPr>
                <w:t>9.43</w:t>
              </w:r>
            </w:ins>
          </w:p>
          <w:p w14:paraId="42942E57" w14:textId="77777777" w:rsidR="00D30C17" w:rsidRPr="0010148B" w:rsidRDefault="00D30C17" w:rsidP="00D30C17">
            <w:pPr>
              <w:jc w:val="center"/>
              <w:cnfStyle w:val="000000100000" w:firstRow="0" w:lastRow="0" w:firstColumn="0" w:lastColumn="0" w:oddVBand="0" w:evenVBand="0" w:oddHBand="1" w:evenHBand="0" w:firstRowFirstColumn="0" w:firstRowLastColumn="0" w:lastRowFirstColumn="0" w:lastRowLastColumn="0"/>
              <w:rPr>
                <w:ins w:id="695" w:author="Кристина" w:date="2025-03-10T11:26:00Z"/>
                <w:rFonts w:ascii="Times New Roman" w:eastAsia="Calibri" w:hAnsi="Times New Roman" w:cs="Times New Roman"/>
                <w:sz w:val="24"/>
                <w:szCs w:val="24"/>
                <w:lang w:val="en-US"/>
              </w:rPr>
            </w:pPr>
          </w:p>
        </w:tc>
        <w:tc>
          <w:tcPr>
            <w:tcW w:w="1336" w:type="dxa"/>
            <w:vAlign w:val="center"/>
          </w:tcPr>
          <w:p w14:paraId="49C2A6C8" w14:textId="77777777" w:rsidR="00D30C17" w:rsidRPr="0010148B" w:rsidRDefault="00D30C17" w:rsidP="00D30C17">
            <w:pPr>
              <w:jc w:val="center"/>
              <w:cnfStyle w:val="000000100000" w:firstRow="0" w:lastRow="0" w:firstColumn="0" w:lastColumn="0" w:oddVBand="0" w:evenVBand="0" w:oddHBand="1" w:evenHBand="0" w:firstRowFirstColumn="0" w:firstRowLastColumn="0" w:lastRowFirstColumn="0" w:lastRowLastColumn="0"/>
              <w:rPr>
                <w:ins w:id="696" w:author="Кристина" w:date="2025-03-10T11:26:00Z"/>
                <w:rFonts w:ascii="Times New Roman" w:hAnsi="Times New Roman" w:cs="Times New Roman"/>
                <w:color w:val="000000"/>
                <w:sz w:val="24"/>
                <w:szCs w:val="24"/>
              </w:rPr>
            </w:pPr>
            <w:ins w:id="697" w:author="Кристина" w:date="2025-03-10T11:26:00Z">
              <w:r w:rsidRPr="0010148B">
                <w:rPr>
                  <w:rFonts w:ascii="Times New Roman" w:hAnsi="Times New Roman" w:cs="Times New Roman"/>
                  <w:color w:val="000000"/>
                  <w:sz w:val="24"/>
                  <w:szCs w:val="24"/>
                </w:rPr>
                <w:t>8.31</w:t>
              </w:r>
            </w:ins>
          </w:p>
          <w:p w14:paraId="4B852511" w14:textId="77777777" w:rsidR="00D30C17" w:rsidRPr="0010148B" w:rsidRDefault="00D30C17" w:rsidP="00D30C17">
            <w:pPr>
              <w:jc w:val="center"/>
              <w:cnfStyle w:val="000000100000" w:firstRow="0" w:lastRow="0" w:firstColumn="0" w:lastColumn="0" w:oddVBand="0" w:evenVBand="0" w:oddHBand="1" w:evenHBand="0" w:firstRowFirstColumn="0" w:firstRowLastColumn="0" w:lastRowFirstColumn="0" w:lastRowLastColumn="0"/>
              <w:rPr>
                <w:ins w:id="698" w:author="Кристина" w:date="2025-03-10T11:26:00Z"/>
                <w:rFonts w:ascii="Times New Roman" w:eastAsia="Calibri" w:hAnsi="Times New Roman" w:cs="Times New Roman"/>
                <w:sz w:val="24"/>
                <w:szCs w:val="24"/>
              </w:rPr>
            </w:pPr>
          </w:p>
        </w:tc>
        <w:tc>
          <w:tcPr>
            <w:tcW w:w="1337" w:type="dxa"/>
            <w:vAlign w:val="center"/>
          </w:tcPr>
          <w:p w14:paraId="4DEBD1EB" w14:textId="77777777" w:rsidR="00D30C17" w:rsidRPr="0010148B" w:rsidRDefault="00D30C17" w:rsidP="00D30C17">
            <w:pPr>
              <w:jc w:val="center"/>
              <w:cnfStyle w:val="000000100000" w:firstRow="0" w:lastRow="0" w:firstColumn="0" w:lastColumn="0" w:oddVBand="0" w:evenVBand="0" w:oddHBand="1" w:evenHBand="0" w:firstRowFirstColumn="0" w:firstRowLastColumn="0" w:lastRowFirstColumn="0" w:lastRowLastColumn="0"/>
              <w:rPr>
                <w:ins w:id="699" w:author="Кристина" w:date="2025-03-10T11:26:00Z"/>
                <w:rFonts w:ascii="Times New Roman" w:hAnsi="Times New Roman" w:cs="Times New Roman"/>
                <w:color w:val="000000"/>
                <w:sz w:val="24"/>
                <w:szCs w:val="24"/>
              </w:rPr>
            </w:pPr>
            <w:ins w:id="700" w:author="Кристина" w:date="2025-03-10T11:26:00Z">
              <w:r w:rsidRPr="0010148B">
                <w:rPr>
                  <w:rFonts w:ascii="Times New Roman" w:hAnsi="Times New Roman" w:cs="Times New Roman"/>
                  <w:color w:val="000000"/>
                  <w:sz w:val="24"/>
                  <w:szCs w:val="24"/>
                </w:rPr>
                <w:t>13.05</w:t>
              </w:r>
            </w:ins>
          </w:p>
          <w:p w14:paraId="6AE10EEB" w14:textId="77777777" w:rsidR="00D30C17" w:rsidRPr="0010148B" w:rsidRDefault="00D30C17" w:rsidP="00D30C17">
            <w:pPr>
              <w:jc w:val="center"/>
              <w:cnfStyle w:val="000000100000" w:firstRow="0" w:lastRow="0" w:firstColumn="0" w:lastColumn="0" w:oddVBand="0" w:evenVBand="0" w:oddHBand="1" w:evenHBand="0" w:firstRowFirstColumn="0" w:firstRowLastColumn="0" w:lastRowFirstColumn="0" w:lastRowLastColumn="0"/>
              <w:rPr>
                <w:ins w:id="701" w:author="Кристина" w:date="2025-03-10T11:26:00Z"/>
                <w:rFonts w:ascii="Times New Roman" w:eastAsia="Calibri" w:hAnsi="Times New Roman" w:cs="Times New Roman"/>
                <w:sz w:val="24"/>
                <w:szCs w:val="24"/>
              </w:rPr>
            </w:pPr>
          </w:p>
        </w:tc>
      </w:tr>
      <w:tr w:rsidR="00D30C17" w:rsidRPr="0010148B" w14:paraId="55128890" w14:textId="77777777" w:rsidTr="00D30C17">
        <w:trPr>
          <w:trHeight w:val="828"/>
          <w:ins w:id="702" w:author="Кристина" w:date="2025-03-10T11:26:00Z"/>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23CA40F8" w14:textId="77777777" w:rsidR="00D30C17" w:rsidRPr="0010148B" w:rsidRDefault="00D30C17" w:rsidP="00D30C17">
            <w:pPr>
              <w:jc w:val="center"/>
              <w:rPr>
                <w:ins w:id="703" w:author="Кристина" w:date="2025-03-10T11:26:00Z"/>
                <w:rFonts w:ascii="Times New Roman" w:eastAsia="Calibri" w:hAnsi="Times New Roman" w:cs="Times New Roman"/>
                <w:sz w:val="24"/>
                <w:szCs w:val="24"/>
                <w:lang w:val="en-US"/>
              </w:rPr>
            </w:pPr>
            <w:ins w:id="704" w:author="Кристина" w:date="2025-03-10T11:26:00Z">
              <w:r w:rsidRPr="0010148B">
                <w:rPr>
                  <w:rFonts w:ascii="Times New Roman" w:eastAsia="Calibri" w:hAnsi="Times New Roman" w:cs="Times New Roman"/>
                  <w:sz w:val="24"/>
                  <w:szCs w:val="24"/>
                  <w:lang w:val="en-US"/>
                </w:rPr>
                <w:lastRenderedPageBreak/>
                <w:t>T June-September</w:t>
              </w:r>
            </w:ins>
          </w:p>
        </w:tc>
        <w:tc>
          <w:tcPr>
            <w:tcW w:w="1336" w:type="dxa"/>
            <w:tcBorders>
              <w:top w:val="single" w:sz="4" w:space="0" w:color="7F7F7F" w:themeColor="text1" w:themeTint="80"/>
              <w:left w:val="single" w:sz="4" w:space="0" w:color="auto"/>
              <w:bottom w:val="single" w:sz="4" w:space="0" w:color="7F7F7F" w:themeColor="text1" w:themeTint="80"/>
            </w:tcBorders>
            <w:vAlign w:val="center"/>
          </w:tcPr>
          <w:p w14:paraId="212B1FBF" w14:textId="77777777" w:rsidR="00D30C17" w:rsidRPr="0010148B" w:rsidRDefault="00D30C17" w:rsidP="00D30C17">
            <w:pPr>
              <w:jc w:val="center"/>
              <w:cnfStyle w:val="000000000000" w:firstRow="0" w:lastRow="0" w:firstColumn="0" w:lastColumn="0" w:oddVBand="0" w:evenVBand="0" w:oddHBand="0" w:evenHBand="0" w:firstRowFirstColumn="0" w:firstRowLastColumn="0" w:lastRowFirstColumn="0" w:lastRowLastColumn="0"/>
              <w:rPr>
                <w:ins w:id="705" w:author="Кристина" w:date="2025-03-10T11:26:00Z"/>
                <w:rFonts w:ascii="Times New Roman" w:hAnsi="Times New Roman" w:cs="Times New Roman"/>
                <w:color w:val="000000"/>
                <w:sz w:val="24"/>
                <w:szCs w:val="24"/>
              </w:rPr>
            </w:pPr>
            <w:ins w:id="706" w:author="Кристина" w:date="2025-03-10T11:26:00Z">
              <w:r w:rsidRPr="0010148B">
                <w:rPr>
                  <w:rFonts w:ascii="Times New Roman" w:hAnsi="Times New Roman" w:cs="Times New Roman"/>
                  <w:color w:val="000000"/>
                  <w:sz w:val="24"/>
                  <w:szCs w:val="24"/>
                </w:rPr>
                <w:t>11.04</w:t>
              </w:r>
            </w:ins>
          </w:p>
          <w:p w14:paraId="0E6D97F7" w14:textId="77777777" w:rsidR="00D30C17" w:rsidRPr="0010148B" w:rsidRDefault="00D30C17" w:rsidP="00D30C17">
            <w:pPr>
              <w:jc w:val="center"/>
              <w:cnfStyle w:val="000000000000" w:firstRow="0" w:lastRow="0" w:firstColumn="0" w:lastColumn="0" w:oddVBand="0" w:evenVBand="0" w:oddHBand="0" w:evenHBand="0" w:firstRowFirstColumn="0" w:firstRowLastColumn="0" w:lastRowFirstColumn="0" w:lastRowLastColumn="0"/>
              <w:rPr>
                <w:ins w:id="707" w:author="Кристина" w:date="2025-03-10T11:26:00Z"/>
                <w:rFonts w:ascii="Times New Roman" w:eastAsia="Calibri" w:hAnsi="Times New Roman" w:cs="Times New Roman"/>
                <w:sz w:val="24"/>
                <w:szCs w:val="24"/>
              </w:rPr>
            </w:pPr>
          </w:p>
        </w:tc>
        <w:tc>
          <w:tcPr>
            <w:tcW w:w="1337" w:type="dxa"/>
            <w:vAlign w:val="center"/>
          </w:tcPr>
          <w:p w14:paraId="1D6B8D57" w14:textId="77777777" w:rsidR="00D30C17" w:rsidRPr="0010148B" w:rsidRDefault="00D30C17" w:rsidP="00D30C17">
            <w:pPr>
              <w:jc w:val="center"/>
              <w:cnfStyle w:val="000000000000" w:firstRow="0" w:lastRow="0" w:firstColumn="0" w:lastColumn="0" w:oddVBand="0" w:evenVBand="0" w:oddHBand="0" w:evenHBand="0" w:firstRowFirstColumn="0" w:firstRowLastColumn="0" w:lastRowFirstColumn="0" w:lastRowLastColumn="0"/>
              <w:rPr>
                <w:ins w:id="708" w:author="Кристина" w:date="2025-03-10T11:26:00Z"/>
                <w:rFonts w:ascii="Times New Roman" w:hAnsi="Times New Roman" w:cs="Times New Roman"/>
                <w:color w:val="000000"/>
                <w:sz w:val="24"/>
                <w:szCs w:val="24"/>
              </w:rPr>
            </w:pPr>
            <w:ins w:id="709" w:author="Кристина" w:date="2025-03-10T11:26:00Z">
              <w:r w:rsidRPr="0010148B">
                <w:rPr>
                  <w:rFonts w:ascii="Times New Roman" w:hAnsi="Times New Roman" w:cs="Times New Roman"/>
                  <w:color w:val="000000"/>
                  <w:sz w:val="24"/>
                  <w:szCs w:val="24"/>
                </w:rPr>
                <w:t>11.37</w:t>
              </w:r>
            </w:ins>
          </w:p>
          <w:p w14:paraId="4219F555" w14:textId="77777777" w:rsidR="00D30C17" w:rsidRPr="0010148B" w:rsidRDefault="00D30C17" w:rsidP="00D30C17">
            <w:pPr>
              <w:jc w:val="center"/>
              <w:cnfStyle w:val="000000000000" w:firstRow="0" w:lastRow="0" w:firstColumn="0" w:lastColumn="0" w:oddVBand="0" w:evenVBand="0" w:oddHBand="0" w:evenHBand="0" w:firstRowFirstColumn="0" w:firstRowLastColumn="0" w:lastRowFirstColumn="0" w:lastRowLastColumn="0"/>
              <w:rPr>
                <w:ins w:id="710" w:author="Кристина" w:date="2025-03-10T11:26:00Z"/>
                <w:rFonts w:ascii="Times New Roman" w:eastAsia="Calibri" w:hAnsi="Times New Roman" w:cs="Times New Roman"/>
                <w:sz w:val="24"/>
                <w:szCs w:val="24"/>
              </w:rPr>
            </w:pPr>
          </w:p>
        </w:tc>
        <w:tc>
          <w:tcPr>
            <w:tcW w:w="1336" w:type="dxa"/>
            <w:vAlign w:val="center"/>
          </w:tcPr>
          <w:p w14:paraId="78E59697" w14:textId="77777777" w:rsidR="00D30C17" w:rsidRPr="0010148B" w:rsidRDefault="00D30C17" w:rsidP="00D30C17">
            <w:pPr>
              <w:jc w:val="center"/>
              <w:cnfStyle w:val="000000000000" w:firstRow="0" w:lastRow="0" w:firstColumn="0" w:lastColumn="0" w:oddVBand="0" w:evenVBand="0" w:oddHBand="0" w:evenHBand="0" w:firstRowFirstColumn="0" w:firstRowLastColumn="0" w:lastRowFirstColumn="0" w:lastRowLastColumn="0"/>
              <w:rPr>
                <w:ins w:id="711" w:author="Кристина" w:date="2025-03-10T11:26:00Z"/>
                <w:rFonts w:ascii="Times New Roman" w:hAnsi="Times New Roman" w:cs="Times New Roman"/>
                <w:color w:val="000000"/>
                <w:sz w:val="24"/>
                <w:szCs w:val="24"/>
              </w:rPr>
            </w:pPr>
            <w:ins w:id="712" w:author="Кристина" w:date="2025-03-10T11:26:00Z">
              <w:r w:rsidRPr="0010148B">
                <w:rPr>
                  <w:rFonts w:ascii="Times New Roman" w:hAnsi="Times New Roman" w:cs="Times New Roman"/>
                  <w:color w:val="000000"/>
                  <w:sz w:val="24"/>
                  <w:szCs w:val="24"/>
                </w:rPr>
                <w:t>10.13</w:t>
              </w:r>
            </w:ins>
          </w:p>
          <w:p w14:paraId="1ACF2175" w14:textId="77777777" w:rsidR="00D30C17" w:rsidRPr="0010148B" w:rsidRDefault="00D30C17" w:rsidP="00D30C17">
            <w:pPr>
              <w:jc w:val="center"/>
              <w:cnfStyle w:val="000000000000" w:firstRow="0" w:lastRow="0" w:firstColumn="0" w:lastColumn="0" w:oddVBand="0" w:evenVBand="0" w:oddHBand="0" w:evenHBand="0" w:firstRowFirstColumn="0" w:firstRowLastColumn="0" w:lastRowFirstColumn="0" w:lastRowLastColumn="0"/>
              <w:rPr>
                <w:ins w:id="713" w:author="Кристина" w:date="2025-03-10T11:26:00Z"/>
                <w:rFonts w:ascii="Times New Roman" w:eastAsia="Calibri" w:hAnsi="Times New Roman" w:cs="Times New Roman"/>
                <w:sz w:val="24"/>
                <w:szCs w:val="24"/>
              </w:rPr>
            </w:pPr>
          </w:p>
        </w:tc>
        <w:tc>
          <w:tcPr>
            <w:tcW w:w="1337" w:type="dxa"/>
            <w:vAlign w:val="center"/>
          </w:tcPr>
          <w:p w14:paraId="1743500F" w14:textId="77777777" w:rsidR="00D30C17" w:rsidRPr="0010148B" w:rsidRDefault="00D30C17" w:rsidP="00D30C17">
            <w:pPr>
              <w:cnfStyle w:val="000000000000" w:firstRow="0" w:lastRow="0" w:firstColumn="0" w:lastColumn="0" w:oddVBand="0" w:evenVBand="0" w:oddHBand="0" w:evenHBand="0" w:firstRowFirstColumn="0" w:firstRowLastColumn="0" w:lastRowFirstColumn="0" w:lastRowLastColumn="0"/>
              <w:rPr>
                <w:ins w:id="714" w:author="Кристина" w:date="2025-03-10T11:26:00Z"/>
                <w:rFonts w:ascii="Times New Roman" w:eastAsia="Calibri" w:hAnsi="Times New Roman" w:cs="Times New Roman"/>
                <w:sz w:val="24"/>
                <w:szCs w:val="24"/>
              </w:rPr>
            </w:pPr>
            <w:ins w:id="715" w:author="Кристина" w:date="2025-03-10T11:26:00Z">
              <w:r w:rsidRPr="0010148B">
                <w:rPr>
                  <w:rFonts w:ascii="Times New Roman" w:eastAsia="Calibri" w:hAnsi="Times New Roman" w:cs="Times New Roman"/>
                  <w:sz w:val="24"/>
                  <w:szCs w:val="24"/>
                  <w:lang w:val="en-US"/>
                </w:rPr>
                <w:t xml:space="preserve">      7.6</w:t>
              </w:r>
              <w:r w:rsidRPr="0010148B">
                <w:rPr>
                  <w:rFonts w:ascii="Times New Roman" w:eastAsia="Calibri" w:hAnsi="Times New Roman" w:cs="Times New Roman"/>
                  <w:sz w:val="24"/>
                  <w:szCs w:val="24"/>
                </w:rPr>
                <w:t>2</w:t>
              </w:r>
            </w:ins>
          </w:p>
        </w:tc>
        <w:tc>
          <w:tcPr>
            <w:tcW w:w="1336" w:type="dxa"/>
            <w:vAlign w:val="center"/>
          </w:tcPr>
          <w:p w14:paraId="0C631F07" w14:textId="77777777" w:rsidR="00D30C17" w:rsidRPr="0010148B" w:rsidRDefault="00D30C17" w:rsidP="00D30C17">
            <w:pPr>
              <w:jc w:val="center"/>
              <w:cnfStyle w:val="000000000000" w:firstRow="0" w:lastRow="0" w:firstColumn="0" w:lastColumn="0" w:oddVBand="0" w:evenVBand="0" w:oddHBand="0" w:evenHBand="0" w:firstRowFirstColumn="0" w:firstRowLastColumn="0" w:lastRowFirstColumn="0" w:lastRowLastColumn="0"/>
              <w:rPr>
                <w:ins w:id="716" w:author="Кристина" w:date="2025-03-10T11:26:00Z"/>
                <w:rFonts w:ascii="Times New Roman" w:hAnsi="Times New Roman" w:cs="Times New Roman"/>
                <w:color w:val="000000"/>
                <w:sz w:val="24"/>
                <w:szCs w:val="24"/>
              </w:rPr>
            </w:pPr>
            <w:ins w:id="717" w:author="Кристина" w:date="2025-03-10T11:26:00Z">
              <w:r w:rsidRPr="0010148B">
                <w:rPr>
                  <w:rFonts w:ascii="Times New Roman" w:hAnsi="Times New Roman" w:cs="Times New Roman"/>
                  <w:color w:val="000000"/>
                  <w:sz w:val="24"/>
                  <w:szCs w:val="24"/>
                </w:rPr>
                <w:t>6.41</w:t>
              </w:r>
            </w:ins>
          </w:p>
          <w:p w14:paraId="51A9FF46" w14:textId="77777777" w:rsidR="00D30C17" w:rsidRPr="0010148B" w:rsidRDefault="00D30C17" w:rsidP="00D30C17">
            <w:pPr>
              <w:jc w:val="center"/>
              <w:cnfStyle w:val="000000000000" w:firstRow="0" w:lastRow="0" w:firstColumn="0" w:lastColumn="0" w:oddVBand="0" w:evenVBand="0" w:oddHBand="0" w:evenHBand="0" w:firstRowFirstColumn="0" w:firstRowLastColumn="0" w:lastRowFirstColumn="0" w:lastRowLastColumn="0"/>
              <w:rPr>
                <w:ins w:id="718" w:author="Кристина" w:date="2025-03-10T11:26:00Z"/>
                <w:rFonts w:ascii="Times New Roman" w:eastAsia="Calibri" w:hAnsi="Times New Roman" w:cs="Times New Roman"/>
                <w:sz w:val="24"/>
                <w:szCs w:val="24"/>
              </w:rPr>
            </w:pPr>
          </w:p>
        </w:tc>
        <w:tc>
          <w:tcPr>
            <w:tcW w:w="1337" w:type="dxa"/>
            <w:vAlign w:val="center"/>
          </w:tcPr>
          <w:p w14:paraId="01B2EEF5" w14:textId="77777777" w:rsidR="00D30C17" w:rsidRPr="0010148B" w:rsidRDefault="00D30C17" w:rsidP="00D30C17">
            <w:pPr>
              <w:jc w:val="center"/>
              <w:cnfStyle w:val="000000000000" w:firstRow="0" w:lastRow="0" w:firstColumn="0" w:lastColumn="0" w:oddVBand="0" w:evenVBand="0" w:oddHBand="0" w:evenHBand="0" w:firstRowFirstColumn="0" w:firstRowLastColumn="0" w:lastRowFirstColumn="0" w:lastRowLastColumn="0"/>
              <w:rPr>
                <w:ins w:id="719" w:author="Кристина" w:date="2025-03-10T11:26:00Z"/>
                <w:rFonts w:ascii="Times New Roman" w:hAnsi="Times New Roman" w:cs="Times New Roman"/>
                <w:color w:val="000000"/>
                <w:sz w:val="24"/>
                <w:szCs w:val="24"/>
              </w:rPr>
            </w:pPr>
            <w:ins w:id="720" w:author="Кристина" w:date="2025-03-10T11:26:00Z">
              <w:r w:rsidRPr="0010148B">
                <w:rPr>
                  <w:rFonts w:ascii="Times New Roman" w:hAnsi="Times New Roman" w:cs="Times New Roman"/>
                  <w:color w:val="000000"/>
                  <w:sz w:val="24"/>
                  <w:szCs w:val="24"/>
                </w:rPr>
                <w:t>9.71</w:t>
              </w:r>
            </w:ins>
          </w:p>
          <w:p w14:paraId="4885EE44" w14:textId="77777777" w:rsidR="00D30C17" w:rsidRPr="0010148B" w:rsidRDefault="00D30C17" w:rsidP="00D30C17">
            <w:pPr>
              <w:jc w:val="center"/>
              <w:cnfStyle w:val="000000000000" w:firstRow="0" w:lastRow="0" w:firstColumn="0" w:lastColumn="0" w:oddVBand="0" w:evenVBand="0" w:oddHBand="0" w:evenHBand="0" w:firstRowFirstColumn="0" w:firstRowLastColumn="0" w:lastRowFirstColumn="0" w:lastRowLastColumn="0"/>
              <w:rPr>
                <w:ins w:id="721" w:author="Кристина" w:date="2025-03-10T11:26:00Z"/>
                <w:rFonts w:ascii="Times New Roman" w:eastAsia="Calibri" w:hAnsi="Times New Roman" w:cs="Times New Roman"/>
                <w:sz w:val="24"/>
                <w:szCs w:val="24"/>
              </w:rPr>
            </w:pPr>
          </w:p>
        </w:tc>
      </w:tr>
      <w:tr w:rsidR="00D30C17" w:rsidRPr="0010148B" w14:paraId="093710D4" w14:textId="77777777" w:rsidTr="00D30C17">
        <w:trPr>
          <w:cnfStyle w:val="000000100000" w:firstRow="0" w:lastRow="0" w:firstColumn="0" w:lastColumn="0" w:oddVBand="0" w:evenVBand="0" w:oddHBand="1" w:evenHBand="0" w:firstRowFirstColumn="0" w:firstRowLastColumn="0" w:lastRowFirstColumn="0" w:lastRowLastColumn="0"/>
          <w:trHeight w:val="828"/>
          <w:ins w:id="722" w:author="Кристина" w:date="2025-03-10T11:26:00Z"/>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430DCF55" w14:textId="77777777" w:rsidR="00D30C17" w:rsidRPr="0010148B" w:rsidRDefault="00D30C17" w:rsidP="00D30C17">
            <w:pPr>
              <w:jc w:val="center"/>
              <w:rPr>
                <w:ins w:id="723" w:author="Кристина" w:date="2025-03-10T11:26:00Z"/>
                <w:rFonts w:ascii="Times New Roman" w:eastAsia="Calibri" w:hAnsi="Times New Roman" w:cs="Times New Roman"/>
                <w:sz w:val="24"/>
                <w:szCs w:val="24"/>
                <w:lang w:val="en-US"/>
              </w:rPr>
            </w:pPr>
            <w:ins w:id="724" w:author="Кристина" w:date="2025-03-10T11:26:00Z">
              <w:r w:rsidRPr="0010148B">
                <w:rPr>
                  <w:rFonts w:ascii="Times New Roman" w:eastAsia="Calibri" w:hAnsi="Times New Roman" w:cs="Times New Roman"/>
                  <w:sz w:val="24"/>
                  <w:szCs w:val="24"/>
                  <w:lang w:val="en-US"/>
                </w:rPr>
                <w:t>P total</w:t>
              </w:r>
            </w:ins>
          </w:p>
        </w:tc>
        <w:tc>
          <w:tcPr>
            <w:tcW w:w="1336" w:type="dxa"/>
            <w:tcBorders>
              <w:left w:val="single" w:sz="4" w:space="0" w:color="auto"/>
            </w:tcBorders>
            <w:vAlign w:val="center"/>
          </w:tcPr>
          <w:p w14:paraId="03D7D39D" w14:textId="77777777" w:rsidR="00D30C17" w:rsidRPr="0010148B" w:rsidRDefault="00D30C17" w:rsidP="00D30C17">
            <w:pPr>
              <w:jc w:val="center"/>
              <w:cnfStyle w:val="000000100000" w:firstRow="0" w:lastRow="0" w:firstColumn="0" w:lastColumn="0" w:oddVBand="0" w:evenVBand="0" w:oddHBand="1" w:evenHBand="0" w:firstRowFirstColumn="0" w:firstRowLastColumn="0" w:lastRowFirstColumn="0" w:lastRowLastColumn="0"/>
              <w:rPr>
                <w:ins w:id="725" w:author="Кристина" w:date="2025-03-10T11:26:00Z"/>
                <w:rFonts w:ascii="Times New Roman" w:eastAsia="Calibri" w:hAnsi="Times New Roman" w:cs="Times New Roman"/>
                <w:sz w:val="24"/>
                <w:szCs w:val="24"/>
              </w:rPr>
            </w:pPr>
            <w:ins w:id="726" w:author="Кристина" w:date="2025-03-10T11:26:00Z">
              <w:r w:rsidRPr="0010148B">
                <w:rPr>
                  <w:rFonts w:ascii="Times New Roman" w:eastAsia="Calibri" w:hAnsi="Times New Roman" w:cs="Times New Roman"/>
                  <w:sz w:val="24"/>
                  <w:szCs w:val="24"/>
                  <w:lang w:val="en-US"/>
                </w:rPr>
                <w:t>526</w:t>
              </w:r>
              <w:r w:rsidRPr="0010148B">
                <w:rPr>
                  <w:rFonts w:ascii="Times New Roman" w:eastAsia="Calibri" w:hAnsi="Times New Roman" w:cs="Times New Roman"/>
                  <w:sz w:val="24"/>
                  <w:szCs w:val="24"/>
                </w:rPr>
                <w:t>.56</w:t>
              </w:r>
            </w:ins>
          </w:p>
        </w:tc>
        <w:tc>
          <w:tcPr>
            <w:tcW w:w="1337" w:type="dxa"/>
            <w:vAlign w:val="center"/>
          </w:tcPr>
          <w:p w14:paraId="09DDD873" w14:textId="77777777" w:rsidR="00D30C17" w:rsidRPr="0010148B" w:rsidRDefault="00D30C17" w:rsidP="00D30C17">
            <w:pPr>
              <w:jc w:val="center"/>
              <w:cnfStyle w:val="000000100000" w:firstRow="0" w:lastRow="0" w:firstColumn="0" w:lastColumn="0" w:oddVBand="0" w:evenVBand="0" w:oddHBand="1" w:evenHBand="0" w:firstRowFirstColumn="0" w:firstRowLastColumn="0" w:lastRowFirstColumn="0" w:lastRowLastColumn="0"/>
              <w:rPr>
                <w:ins w:id="727" w:author="Кристина" w:date="2025-03-10T11:26:00Z"/>
                <w:rFonts w:ascii="Times New Roman" w:hAnsi="Times New Roman" w:cs="Times New Roman"/>
                <w:color w:val="000000"/>
                <w:sz w:val="24"/>
                <w:szCs w:val="24"/>
              </w:rPr>
            </w:pPr>
            <w:ins w:id="728" w:author="Кристина" w:date="2025-03-10T11:26:00Z">
              <w:r w:rsidRPr="0010148B">
                <w:rPr>
                  <w:rFonts w:ascii="Times New Roman" w:hAnsi="Times New Roman" w:cs="Times New Roman"/>
                  <w:color w:val="000000"/>
                  <w:sz w:val="24"/>
                  <w:szCs w:val="24"/>
                </w:rPr>
                <w:t>547.48</w:t>
              </w:r>
            </w:ins>
          </w:p>
          <w:p w14:paraId="1EC55FEA" w14:textId="77777777" w:rsidR="00D30C17" w:rsidRPr="0010148B" w:rsidRDefault="00D30C17" w:rsidP="00D30C17">
            <w:pPr>
              <w:jc w:val="center"/>
              <w:cnfStyle w:val="000000100000" w:firstRow="0" w:lastRow="0" w:firstColumn="0" w:lastColumn="0" w:oddVBand="0" w:evenVBand="0" w:oddHBand="1" w:evenHBand="0" w:firstRowFirstColumn="0" w:firstRowLastColumn="0" w:lastRowFirstColumn="0" w:lastRowLastColumn="0"/>
              <w:rPr>
                <w:ins w:id="729" w:author="Кристина" w:date="2025-03-10T11:26:00Z"/>
                <w:rFonts w:ascii="Times New Roman" w:eastAsia="Calibri" w:hAnsi="Times New Roman" w:cs="Times New Roman"/>
                <w:sz w:val="24"/>
                <w:szCs w:val="24"/>
              </w:rPr>
            </w:pPr>
          </w:p>
        </w:tc>
        <w:tc>
          <w:tcPr>
            <w:tcW w:w="1336" w:type="dxa"/>
            <w:vAlign w:val="center"/>
          </w:tcPr>
          <w:p w14:paraId="14FD46F6" w14:textId="77777777" w:rsidR="00D30C17" w:rsidRPr="0010148B" w:rsidRDefault="00D30C17" w:rsidP="00D30C17">
            <w:pPr>
              <w:jc w:val="center"/>
              <w:cnfStyle w:val="000000100000" w:firstRow="0" w:lastRow="0" w:firstColumn="0" w:lastColumn="0" w:oddVBand="0" w:evenVBand="0" w:oddHBand="1" w:evenHBand="0" w:firstRowFirstColumn="0" w:firstRowLastColumn="0" w:lastRowFirstColumn="0" w:lastRowLastColumn="0"/>
              <w:rPr>
                <w:ins w:id="730" w:author="Кристина" w:date="2025-03-10T11:26:00Z"/>
                <w:rFonts w:ascii="Times New Roman" w:hAnsi="Times New Roman" w:cs="Times New Roman"/>
                <w:color w:val="000000"/>
                <w:sz w:val="24"/>
                <w:szCs w:val="24"/>
              </w:rPr>
            </w:pPr>
            <w:ins w:id="731" w:author="Кристина" w:date="2025-03-10T11:26:00Z">
              <w:r w:rsidRPr="0010148B">
                <w:rPr>
                  <w:rFonts w:ascii="Times New Roman" w:hAnsi="Times New Roman" w:cs="Times New Roman"/>
                  <w:color w:val="000000"/>
                  <w:sz w:val="24"/>
                  <w:szCs w:val="24"/>
                </w:rPr>
                <w:t>457.21</w:t>
              </w:r>
            </w:ins>
          </w:p>
          <w:p w14:paraId="539812A0" w14:textId="77777777" w:rsidR="00D30C17" w:rsidRPr="0010148B" w:rsidRDefault="00D30C17" w:rsidP="00D30C17">
            <w:pPr>
              <w:jc w:val="center"/>
              <w:cnfStyle w:val="000000100000" w:firstRow="0" w:lastRow="0" w:firstColumn="0" w:lastColumn="0" w:oddVBand="0" w:evenVBand="0" w:oddHBand="1" w:evenHBand="0" w:firstRowFirstColumn="0" w:firstRowLastColumn="0" w:lastRowFirstColumn="0" w:lastRowLastColumn="0"/>
              <w:rPr>
                <w:ins w:id="732" w:author="Кристина" w:date="2025-03-10T11:26:00Z"/>
                <w:rFonts w:ascii="Times New Roman" w:eastAsia="Calibri" w:hAnsi="Times New Roman" w:cs="Times New Roman"/>
                <w:sz w:val="24"/>
                <w:szCs w:val="24"/>
              </w:rPr>
            </w:pPr>
          </w:p>
        </w:tc>
        <w:tc>
          <w:tcPr>
            <w:tcW w:w="1337" w:type="dxa"/>
            <w:vAlign w:val="center"/>
          </w:tcPr>
          <w:p w14:paraId="0C0F5401" w14:textId="77777777" w:rsidR="00D30C17" w:rsidRPr="0010148B" w:rsidRDefault="00D30C17" w:rsidP="00D30C17">
            <w:pPr>
              <w:jc w:val="center"/>
              <w:cnfStyle w:val="000000100000" w:firstRow="0" w:lastRow="0" w:firstColumn="0" w:lastColumn="0" w:oddVBand="0" w:evenVBand="0" w:oddHBand="1" w:evenHBand="0" w:firstRowFirstColumn="0" w:firstRowLastColumn="0" w:lastRowFirstColumn="0" w:lastRowLastColumn="0"/>
              <w:rPr>
                <w:ins w:id="733" w:author="Кристина" w:date="2025-03-10T11:26:00Z"/>
                <w:rFonts w:ascii="Times New Roman" w:hAnsi="Times New Roman" w:cs="Times New Roman"/>
                <w:color w:val="000000"/>
                <w:sz w:val="24"/>
                <w:szCs w:val="24"/>
              </w:rPr>
            </w:pPr>
            <w:ins w:id="734" w:author="Кристина" w:date="2025-03-10T11:26:00Z">
              <w:r w:rsidRPr="0010148B">
                <w:rPr>
                  <w:rFonts w:ascii="Times New Roman" w:hAnsi="Times New Roman" w:cs="Times New Roman"/>
                  <w:color w:val="000000"/>
                  <w:sz w:val="24"/>
                  <w:szCs w:val="24"/>
                </w:rPr>
                <w:t>283.10</w:t>
              </w:r>
            </w:ins>
          </w:p>
          <w:p w14:paraId="43164F9A" w14:textId="77777777" w:rsidR="00D30C17" w:rsidRPr="0010148B" w:rsidRDefault="00D30C17" w:rsidP="00D30C17">
            <w:pPr>
              <w:jc w:val="center"/>
              <w:cnfStyle w:val="000000100000" w:firstRow="0" w:lastRow="0" w:firstColumn="0" w:lastColumn="0" w:oddVBand="0" w:evenVBand="0" w:oddHBand="1" w:evenHBand="0" w:firstRowFirstColumn="0" w:firstRowLastColumn="0" w:lastRowFirstColumn="0" w:lastRowLastColumn="0"/>
              <w:rPr>
                <w:ins w:id="735" w:author="Кристина" w:date="2025-03-10T11:26:00Z"/>
                <w:rFonts w:ascii="Times New Roman" w:eastAsia="Calibri" w:hAnsi="Times New Roman" w:cs="Times New Roman"/>
                <w:sz w:val="24"/>
                <w:szCs w:val="24"/>
                <w:lang w:val="en-US"/>
              </w:rPr>
            </w:pPr>
          </w:p>
        </w:tc>
        <w:tc>
          <w:tcPr>
            <w:tcW w:w="1336" w:type="dxa"/>
            <w:vAlign w:val="center"/>
          </w:tcPr>
          <w:p w14:paraId="49F8AB59" w14:textId="77777777" w:rsidR="00D30C17" w:rsidRPr="0010148B" w:rsidRDefault="00D30C17" w:rsidP="00D30C17">
            <w:pPr>
              <w:jc w:val="center"/>
              <w:cnfStyle w:val="000000100000" w:firstRow="0" w:lastRow="0" w:firstColumn="0" w:lastColumn="0" w:oddVBand="0" w:evenVBand="0" w:oddHBand="1" w:evenHBand="0" w:firstRowFirstColumn="0" w:firstRowLastColumn="0" w:lastRowFirstColumn="0" w:lastRowLastColumn="0"/>
              <w:rPr>
                <w:ins w:id="736" w:author="Кристина" w:date="2025-03-10T11:26:00Z"/>
                <w:rFonts w:ascii="Times New Roman" w:hAnsi="Times New Roman" w:cs="Times New Roman"/>
                <w:color w:val="000000"/>
                <w:sz w:val="24"/>
                <w:szCs w:val="24"/>
              </w:rPr>
            </w:pPr>
            <w:ins w:id="737" w:author="Кристина" w:date="2025-03-10T11:26:00Z">
              <w:r w:rsidRPr="0010148B">
                <w:rPr>
                  <w:rFonts w:ascii="Times New Roman" w:hAnsi="Times New Roman" w:cs="Times New Roman"/>
                  <w:color w:val="000000"/>
                  <w:sz w:val="24"/>
                  <w:szCs w:val="24"/>
                </w:rPr>
                <w:t>210.40</w:t>
              </w:r>
            </w:ins>
          </w:p>
          <w:p w14:paraId="63D25E74" w14:textId="77777777" w:rsidR="00D30C17" w:rsidRPr="0010148B" w:rsidRDefault="00D30C17" w:rsidP="00D30C17">
            <w:pPr>
              <w:jc w:val="center"/>
              <w:cnfStyle w:val="000000100000" w:firstRow="0" w:lastRow="0" w:firstColumn="0" w:lastColumn="0" w:oddVBand="0" w:evenVBand="0" w:oddHBand="1" w:evenHBand="0" w:firstRowFirstColumn="0" w:firstRowLastColumn="0" w:lastRowFirstColumn="0" w:lastRowLastColumn="0"/>
              <w:rPr>
                <w:ins w:id="738" w:author="Кристина" w:date="2025-03-10T11:26:00Z"/>
                <w:rFonts w:ascii="Times New Roman" w:eastAsia="Calibri" w:hAnsi="Times New Roman" w:cs="Times New Roman"/>
                <w:sz w:val="24"/>
                <w:szCs w:val="24"/>
              </w:rPr>
            </w:pPr>
          </w:p>
        </w:tc>
        <w:tc>
          <w:tcPr>
            <w:tcW w:w="1337" w:type="dxa"/>
            <w:vAlign w:val="center"/>
          </w:tcPr>
          <w:p w14:paraId="187E8247" w14:textId="77777777" w:rsidR="00D30C17" w:rsidRPr="0010148B" w:rsidRDefault="00D30C17" w:rsidP="00D30C17">
            <w:pPr>
              <w:jc w:val="center"/>
              <w:cnfStyle w:val="000000100000" w:firstRow="0" w:lastRow="0" w:firstColumn="0" w:lastColumn="0" w:oddVBand="0" w:evenVBand="0" w:oddHBand="1" w:evenHBand="0" w:firstRowFirstColumn="0" w:firstRowLastColumn="0" w:lastRowFirstColumn="0" w:lastRowLastColumn="0"/>
              <w:rPr>
                <w:ins w:id="739" w:author="Кристина" w:date="2025-03-10T11:26:00Z"/>
                <w:rFonts w:ascii="Times New Roman" w:hAnsi="Times New Roman" w:cs="Times New Roman"/>
                <w:color w:val="000000"/>
                <w:sz w:val="24"/>
                <w:szCs w:val="24"/>
              </w:rPr>
            </w:pPr>
            <w:ins w:id="740" w:author="Кристина" w:date="2025-03-10T11:26:00Z">
              <w:r w:rsidRPr="0010148B">
                <w:rPr>
                  <w:rFonts w:ascii="Times New Roman" w:hAnsi="Times New Roman" w:cs="Times New Roman"/>
                  <w:color w:val="000000"/>
                  <w:sz w:val="24"/>
                  <w:szCs w:val="24"/>
                </w:rPr>
                <w:t>237.10</w:t>
              </w:r>
            </w:ins>
          </w:p>
          <w:p w14:paraId="4858941E" w14:textId="77777777" w:rsidR="00D30C17" w:rsidRPr="0010148B" w:rsidRDefault="00D30C17" w:rsidP="00D30C17">
            <w:pPr>
              <w:jc w:val="center"/>
              <w:cnfStyle w:val="000000100000" w:firstRow="0" w:lastRow="0" w:firstColumn="0" w:lastColumn="0" w:oddVBand="0" w:evenVBand="0" w:oddHBand="1" w:evenHBand="0" w:firstRowFirstColumn="0" w:firstRowLastColumn="0" w:lastRowFirstColumn="0" w:lastRowLastColumn="0"/>
              <w:rPr>
                <w:ins w:id="741" w:author="Кристина" w:date="2025-03-10T11:26:00Z"/>
                <w:rFonts w:ascii="Times New Roman" w:eastAsia="Calibri" w:hAnsi="Times New Roman" w:cs="Times New Roman"/>
                <w:sz w:val="24"/>
                <w:szCs w:val="24"/>
              </w:rPr>
            </w:pPr>
          </w:p>
        </w:tc>
      </w:tr>
      <w:tr w:rsidR="00D30C17" w:rsidRPr="0010148B" w14:paraId="2458E75C" w14:textId="77777777" w:rsidTr="00D30C17">
        <w:trPr>
          <w:trHeight w:val="828"/>
          <w:ins w:id="742" w:author="Кристина" w:date="2025-03-10T11:26:00Z"/>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208D44E6" w14:textId="77777777" w:rsidR="00D30C17" w:rsidRPr="0010148B" w:rsidRDefault="00D30C17" w:rsidP="00D30C17">
            <w:pPr>
              <w:jc w:val="center"/>
              <w:rPr>
                <w:ins w:id="743" w:author="Кристина" w:date="2025-03-10T11:26:00Z"/>
                <w:rFonts w:ascii="Times New Roman" w:eastAsia="Calibri" w:hAnsi="Times New Roman" w:cs="Times New Roman"/>
                <w:sz w:val="24"/>
                <w:szCs w:val="24"/>
                <w:lang w:val="en-US"/>
              </w:rPr>
            </w:pPr>
            <w:ins w:id="744" w:author="Кристина" w:date="2025-03-10T11:26:00Z">
              <w:r w:rsidRPr="0010148B">
                <w:rPr>
                  <w:rFonts w:ascii="Times New Roman" w:eastAsia="Calibri" w:hAnsi="Times New Roman" w:cs="Times New Roman"/>
                  <w:sz w:val="24"/>
                  <w:szCs w:val="24"/>
                  <w:lang w:val="en-US"/>
                </w:rPr>
                <w:t>P June-July</w:t>
              </w:r>
            </w:ins>
          </w:p>
        </w:tc>
        <w:tc>
          <w:tcPr>
            <w:tcW w:w="1336" w:type="dxa"/>
            <w:tcBorders>
              <w:top w:val="single" w:sz="4" w:space="0" w:color="7F7F7F" w:themeColor="text1" w:themeTint="80"/>
              <w:left w:val="single" w:sz="4" w:space="0" w:color="auto"/>
              <w:bottom w:val="single" w:sz="4" w:space="0" w:color="7F7F7F" w:themeColor="text1" w:themeTint="80"/>
            </w:tcBorders>
            <w:vAlign w:val="center"/>
          </w:tcPr>
          <w:p w14:paraId="6698E1A7" w14:textId="77777777" w:rsidR="00D30C17" w:rsidRPr="0010148B" w:rsidRDefault="00D30C17" w:rsidP="00D30C17">
            <w:pPr>
              <w:jc w:val="center"/>
              <w:cnfStyle w:val="000000000000" w:firstRow="0" w:lastRow="0" w:firstColumn="0" w:lastColumn="0" w:oddVBand="0" w:evenVBand="0" w:oddHBand="0" w:evenHBand="0" w:firstRowFirstColumn="0" w:firstRowLastColumn="0" w:lastRowFirstColumn="0" w:lastRowLastColumn="0"/>
              <w:rPr>
                <w:ins w:id="745" w:author="Кристина" w:date="2025-03-10T11:26:00Z"/>
                <w:rFonts w:ascii="Times New Roman" w:hAnsi="Times New Roman" w:cs="Times New Roman"/>
                <w:color w:val="000000"/>
                <w:sz w:val="24"/>
                <w:szCs w:val="24"/>
              </w:rPr>
            </w:pPr>
            <w:ins w:id="746" w:author="Кристина" w:date="2025-03-10T11:26:00Z">
              <w:r w:rsidRPr="0010148B">
                <w:rPr>
                  <w:rFonts w:ascii="Times New Roman" w:hAnsi="Times New Roman" w:cs="Times New Roman"/>
                  <w:color w:val="000000"/>
                  <w:sz w:val="24"/>
                  <w:szCs w:val="24"/>
                </w:rPr>
                <w:t>124.86</w:t>
              </w:r>
            </w:ins>
          </w:p>
          <w:p w14:paraId="1215A30E" w14:textId="77777777" w:rsidR="00D30C17" w:rsidRPr="0010148B" w:rsidRDefault="00D30C17" w:rsidP="00D30C17">
            <w:pPr>
              <w:jc w:val="center"/>
              <w:cnfStyle w:val="000000000000" w:firstRow="0" w:lastRow="0" w:firstColumn="0" w:lastColumn="0" w:oddVBand="0" w:evenVBand="0" w:oddHBand="0" w:evenHBand="0" w:firstRowFirstColumn="0" w:firstRowLastColumn="0" w:lastRowFirstColumn="0" w:lastRowLastColumn="0"/>
              <w:rPr>
                <w:ins w:id="747" w:author="Кристина" w:date="2025-03-10T11:26:00Z"/>
                <w:rFonts w:ascii="Times New Roman" w:eastAsia="Calibri" w:hAnsi="Times New Roman" w:cs="Times New Roman"/>
                <w:sz w:val="24"/>
                <w:szCs w:val="24"/>
              </w:rPr>
            </w:pPr>
          </w:p>
        </w:tc>
        <w:tc>
          <w:tcPr>
            <w:tcW w:w="1337" w:type="dxa"/>
            <w:vAlign w:val="center"/>
          </w:tcPr>
          <w:p w14:paraId="631D0C54" w14:textId="77777777" w:rsidR="00D30C17" w:rsidRPr="0010148B" w:rsidRDefault="00D30C17" w:rsidP="00D30C17">
            <w:pPr>
              <w:jc w:val="center"/>
              <w:cnfStyle w:val="000000000000" w:firstRow="0" w:lastRow="0" w:firstColumn="0" w:lastColumn="0" w:oddVBand="0" w:evenVBand="0" w:oddHBand="0" w:evenHBand="0" w:firstRowFirstColumn="0" w:firstRowLastColumn="0" w:lastRowFirstColumn="0" w:lastRowLastColumn="0"/>
              <w:rPr>
                <w:ins w:id="748" w:author="Кристина" w:date="2025-03-10T11:26:00Z"/>
                <w:rFonts w:ascii="Times New Roman" w:hAnsi="Times New Roman" w:cs="Times New Roman"/>
                <w:color w:val="000000"/>
                <w:sz w:val="24"/>
                <w:szCs w:val="24"/>
              </w:rPr>
            </w:pPr>
            <w:ins w:id="749" w:author="Кристина" w:date="2025-03-10T11:26:00Z">
              <w:r w:rsidRPr="0010148B">
                <w:rPr>
                  <w:rFonts w:ascii="Times New Roman" w:hAnsi="Times New Roman" w:cs="Times New Roman"/>
                  <w:color w:val="000000"/>
                  <w:sz w:val="24"/>
                  <w:szCs w:val="24"/>
                </w:rPr>
                <w:t>124.42</w:t>
              </w:r>
            </w:ins>
          </w:p>
          <w:p w14:paraId="6C6ECDDA" w14:textId="77777777" w:rsidR="00D30C17" w:rsidRPr="0010148B" w:rsidRDefault="00D30C17" w:rsidP="00D30C17">
            <w:pPr>
              <w:jc w:val="center"/>
              <w:cnfStyle w:val="000000000000" w:firstRow="0" w:lastRow="0" w:firstColumn="0" w:lastColumn="0" w:oddVBand="0" w:evenVBand="0" w:oddHBand="0" w:evenHBand="0" w:firstRowFirstColumn="0" w:firstRowLastColumn="0" w:lastRowFirstColumn="0" w:lastRowLastColumn="0"/>
              <w:rPr>
                <w:ins w:id="750" w:author="Кристина" w:date="2025-03-10T11:26:00Z"/>
                <w:rFonts w:ascii="Times New Roman" w:eastAsia="Calibri" w:hAnsi="Times New Roman" w:cs="Times New Roman"/>
                <w:sz w:val="24"/>
                <w:szCs w:val="24"/>
              </w:rPr>
            </w:pPr>
          </w:p>
        </w:tc>
        <w:tc>
          <w:tcPr>
            <w:tcW w:w="1336" w:type="dxa"/>
            <w:vAlign w:val="center"/>
          </w:tcPr>
          <w:p w14:paraId="71DC0E24" w14:textId="77777777" w:rsidR="00D30C17" w:rsidRPr="0010148B" w:rsidRDefault="00D30C17" w:rsidP="00D30C17">
            <w:pPr>
              <w:jc w:val="center"/>
              <w:cnfStyle w:val="000000000000" w:firstRow="0" w:lastRow="0" w:firstColumn="0" w:lastColumn="0" w:oddVBand="0" w:evenVBand="0" w:oddHBand="0" w:evenHBand="0" w:firstRowFirstColumn="0" w:firstRowLastColumn="0" w:lastRowFirstColumn="0" w:lastRowLastColumn="0"/>
              <w:rPr>
                <w:ins w:id="751" w:author="Кристина" w:date="2025-03-10T11:26:00Z"/>
                <w:rFonts w:ascii="Times New Roman" w:hAnsi="Times New Roman" w:cs="Times New Roman"/>
                <w:color w:val="000000"/>
                <w:sz w:val="24"/>
                <w:szCs w:val="24"/>
              </w:rPr>
            </w:pPr>
            <w:ins w:id="752" w:author="Кристина" w:date="2025-03-10T11:26:00Z">
              <w:r w:rsidRPr="0010148B">
                <w:rPr>
                  <w:rFonts w:ascii="Times New Roman" w:hAnsi="Times New Roman" w:cs="Times New Roman"/>
                  <w:color w:val="000000"/>
                  <w:sz w:val="24"/>
                  <w:szCs w:val="24"/>
                </w:rPr>
                <w:t>118.98</w:t>
              </w:r>
            </w:ins>
          </w:p>
          <w:p w14:paraId="2217754A" w14:textId="77777777" w:rsidR="00D30C17" w:rsidRPr="0010148B" w:rsidRDefault="00D30C17" w:rsidP="00D30C17">
            <w:pPr>
              <w:jc w:val="center"/>
              <w:cnfStyle w:val="000000000000" w:firstRow="0" w:lastRow="0" w:firstColumn="0" w:lastColumn="0" w:oddVBand="0" w:evenVBand="0" w:oddHBand="0" w:evenHBand="0" w:firstRowFirstColumn="0" w:firstRowLastColumn="0" w:lastRowFirstColumn="0" w:lastRowLastColumn="0"/>
              <w:rPr>
                <w:ins w:id="753" w:author="Кристина" w:date="2025-03-10T11:26:00Z"/>
                <w:rFonts w:ascii="Times New Roman" w:eastAsia="Calibri" w:hAnsi="Times New Roman" w:cs="Times New Roman"/>
                <w:sz w:val="24"/>
                <w:szCs w:val="24"/>
              </w:rPr>
            </w:pPr>
          </w:p>
        </w:tc>
        <w:tc>
          <w:tcPr>
            <w:tcW w:w="1337" w:type="dxa"/>
            <w:vAlign w:val="center"/>
          </w:tcPr>
          <w:p w14:paraId="78FB553F" w14:textId="77777777" w:rsidR="00D30C17" w:rsidRPr="0010148B" w:rsidRDefault="00D30C17" w:rsidP="00D30C17">
            <w:pPr>
              <w:jc w:val="center"/>
              <w:cnfStyle w:val="000000000000" w:firstRow="0" w:lastRow="0" w:firstColumn="0" w:lastColumn="0" w:oddVBand="0" w:evenVBand="0" w:oddHBand="0" w:evenHBand="0" w:firstRowFirstColumn="0" w:firstRowLastColumn="0" w:lastRowFirstColumn="0" w:lastRowLastColumn="0"/>
              <w:rPr>
                <w:ins w:id="754" w:author="Кристина" w:date="2025-03-10T11:26:00Z"/>
                <w:rFonts w:ascii="Times New Roman" w:hAnsi="Times New Roman" w:cs="Times New Roman"/>
                <w:color w:val="000000"/>
                <w:sz w:val="24"/>
                <w:szCs w:val="24"/>
              </w:rPr>
            </w:pPr>
            <w:ins w:id="755" w:author="Кристина" w:date="2025-03-10T11:26:00Z">
              <w:r w:rsidRPr="0010148B">
                <w:rPr>
                  <w:rFonts w:ascii="Times New Roman" w:hAnsi="Times New Roman" w:cs="Times New Roman"/>
                  <w:color w:val="000000"/>
                  <w:sz w:val="24"/>
                  <w:szCs w:val="24"/>
                </w:rPr>
                <w:t>68.60</w:t>
              </w:r>
            </w:ins>
          </w:p>
          <w:p w14:paraId="5D024905" w14:textId="77777777" w:rsidR="00D30C17" w:rsidRPr="0010148B" w:rsidRDefault="00D30C17" w:rsidP="00D30C17">
            <w:pPr>
              <w:jc w:val="center"/>
              <w:cnfStyle w:val="000000000000" w:firstRow="0" w:lastRow="0" w:firstColumn="0" w:lastColumn="0" w:oddVBand="0" w:evenVBand="0" w:oddHBand="0" w:evenHBand="0" w:firstRowFirstColumn="0" w:firstRowLastColumn="0" w:lastRowFirstColumn="0" w:lastRowLastColumn="0"/>
              <w:rPr>
                <w:ins w:id="756" w:author="Кристина" w:date="2025-03-10T11:26:00Z"/>
                <w:rFonts w:ascii="Times New Roman" w:eastAsia="Calibri" w:hAnsi="Times New Roman" w:cs="Times New Roman"/>
                <w:sz w:val="24"/>
                <w:szCs w:val="24"/>
                <w:lang w:val="en-US"/>
              </w:rPr>
            </w:pPr>
          </w:p>
        </w:tc>
        <w:tc>
          <w:tcPr>
            <w:tcW w:w="1336" w:type="dxa"/>
            <w:vAlign w:val="center"/>
          </w:tcPr>
          <w:p w14:paraId="3BB83DD4" w14:textId="77777777" w:rsidR="00D30C17" w:rsidRPr="0010148B" w:rsidRDefault="00D30C17" w:rsidP="00D30C17">
            <w:pPr>
              <w:jc w:val="center"/>
              <w:cnfStyle w:val="000000000000" w:firstRow="0" w:lastRow="0" w:firstColumn="0" w:lastColumn="0" w:oddVBand="0" w:evenVBand="0" w:oddHBand="0" w:evenHBand="0" w:firstRowFirstColumn="0" w:firstRowLastColumn="0" w:lastRowFirstColumn="0" w:lastRowLastColumn="0"/>
              <w:rPr>
                <w:ins w:id="757" w:author="Кристина" w:date="2025-03-10T11:26:00Z"/>
                <w:rFonts w:ascii="Times New Roman" w:hAnsi="Times New Roman" w:cs="Times New Roman"/>
                <w:color w:val="000000"/>
                <w:sz w:val="24"/>
                <w:szCs w:val="24"/>
              </w:rPr>
            </w:pPr>
            <w:ins w:id="758" w:author="Кристина" w:date="2025-03-10T11:26:00Z">
              <w:r w:rsidRPr="0010148B">
                <w:rPr>
                  <w:rFonts w:ascii="Times New Roman" w:hAnsi="Times New Roman" w:cs="Times New Roman"/>
                  <w:color w:val="000000"/>
                  <w:sz w:val="24"/>
                  <w:szCs w:val="24"/>
                </w:rPr>
                <w:t>52.30</w:t>
              </w:r>
            </w:ins>
          </w:p>
          <w:p w14:paraId="2628AEE8" w14:textId="77777777" w:rsidR="00D30C17" w:rsidRPr="0010148B" w:rsidRDefault="00D30C17" w:rsidP="00D30C17">
            <w:pPr>
              <w:jc w:val="center"/>
              <w:cnfStyle w:val="000000000000" w:firstRow="0" w:lastRow="0" w:firstColumn="0" w:lastColumn="0" w:oddVBand="0" w:evenVBand="0" w:oddHBand="0" w:evenHBand="0" w:firstRowFirstColumn="0" w:firstRowLastColumn="0" w:lastRowFirstColumn="0" w:lastRowLastColumn="0"/>
              <w:rPr>
                <w:ins w:id="759" w:author="Кристина" w:date="2025-03-10T11:26:00Z"/>
                <w:rFonts w:ascii="Times New Roman" w:eastAsia="Calibri" w:hAnsi="Times New Roman" w:cs="Times New Roman"/>
                <w:sz w:val="24"/>
                <w:szCs w:val="24"/>
              </w:rPr>
            </w:pPr>
          </w:p>
        </w:tc>
        <w:tc>
          <w:tcPr>
            <w:tcW w:w="1337" w:type="dxa"/>
            <w:vAlign w:val="center"/>
          </w:tcPr>
          <w:p w14:paraId="01CAB94D" w14:textId="77777777" w:rsidR="00D30C17" w:rsidRPr="0010148B" w:rsidRDefault="00D30C17" w:rsidP="00D30C17">
            <w:pPr>
              <w:jc w:val="center"/>
              <w:cnfStyle w:val="000000000000" w:firstRow="0" w:lastRow="0" w:firstColumn="0" w:lastColumn="0" w:oddVBand="0" w:evenVBand="0" w:oddHBand="0" w:evenHBand="0" w:firstRowFirstColumn="0" w:firstRowLastColumn="0" w:lastRowFirstColumn="0" w:lastRowLastColumn="0"/>
              <w:rPr>
                <w:ins w:id="760" w:author="Кристина" w:date="2025-03-10T11:26:00Z"/>
                <w:rFonts w:ascii="Times New Roman" w:hAnsi="Times New Roman" w:cs="Times New Roman"/>
                <w:color w:val="000000"/>
                <w:sz w:val="24"/>
                <w:szCs w:val="24"/>
              </w:rPr>
            </w:pPr>
            <w:ins w:id="761" w:author="Кристина" w:date="2025-03-10T11:26:00Z">
              <w:r w:rsidRPr="0010148B">
                <w:rPr>
                  <w:rFonts w:ascii="Times New Roman" w:hAnsi="Times New Roman" w:cs="Times New Roman"/>
                  <w:color w:val="000000"/>
                  <w:sz w:val="24"/>
                  <w:szCs w:val="24"/>
                </w:rPr>
                <w:t>69.10</w:t>
              </w:r>
            </w:ins>
          </w:p>
          <w:p w14:paraId="5933693B" w14:textId="77777777" w:rsidR="00D30C17" w:rsidRPr="0010148B" w:rsidRDefault="00D30C17" w:rsidP="00D30C17">
            <w:pPr>
              <w:jc w:val="center"/>
              <w:cnfStyle w:val="000000000000" w:firstRow="0" w:lastRow="0" w:firstColumn="0" w:lastColumn="0" w:oddVBand="0" w:evenVBand="0" w:oddHBand="0" w:evenHBand="0" w:firstRowFirstColumn="0" w:firstRowLastColumn="0" w:lastRowFirstColumn="0" w:lastRowLastColumn="0"/>
              <w:rPr>
                <w:ins w:id="762" w:author="Кристина" w:date="2025-03-10T11:26:00Z"/>
                <w:rFonts w:ascii="Times New Roman" w:eastAsia="Calibri" w:hAnsi="Times New Roman" w:cs="Times New Roman"/>
                <w:sz w:val="24"/>
                <w:szCs w:val="24"/>
              </w:rPr>
            </w:pPr>
          </w:p>
        </w:tc>
      </w:tr>
      <w:tr w:rsidR="00D30C17" w:rsidRPr="0010148B" w14:paraId="6075E607" w14:textId="77777777" w:rsidTr="00D30C17">
        <w:trPr>
          <w:cnfStyle w:val="000000100000" w:firstRow="0" w:lastRow="0" w:firstColumn="0" w:lastColumn="0" w:oddVBand="0" w:evenVBand="0" w:oddHBand="1" w:evenHBand="0" w:firstRowFirstColumn="0" w:firstRowLastColumn="0" w:lastRowFirstColumn="0" w:lastRowLastColumn="0"/>
          <w:trHeight w:val="828"/>
          <w:ins w:id="763" w:author="Кристина" w:date="2025-03-10T11:26:00Z"/>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01B0869F" w14:textId="77777777" w:rsidR="00D30C17" w:rsidRPr="0010148B" w:rsidRDefault="00D30C17" w:rsidP="00D30C17">
            <w:pPr>
              <w:jc w:val="center"/>
              <w:rPr>
                <w:ins w:id="764" w:author="Кристина" w:date="2025-03-10T11:26:00Z"/>
                <w:rFonts w:ascii="Times New Roman" w:eastAsia="Calibri" w:hAnsi="Times New Roman" w:cs="Times New Roman"/>
                <w:sz w:val="24"/>
                <w:szCs w:val="24"/>
                <w:lang w:val="en-US"/>
              </w:rPr>
            </w:pPr>
            <w:ins w:id="765" w:author="Кристина" w:date="2025-03-10T11:26:00Z">
              <w:r w:rsidRPr="0010148B">
                <w:rPr>
                  <w:rFonts w:ascii="Times New Roman" w:eastAsia="Calibri" w:hAnsi="Times New Roman" w:cs="Times New Roman"/>
                  <w:sz w:val="24"/>
                  <w:szCs w:val="24"/>
                  <w:lang w:val="en-US"/>
                </w:rPr>
                <w:t>P June-September</w:t>
              </w:r>
            </w:ins>
          </w:p>
        </w:tc>
        <w:tc>
          <w:tcPr>
            <w:tcW w:w="1336" w:type="dxa"/>
            <w:tcBorders>
              <w:left w:val="single" w:sz="4" w:space="0" w:color="auto"/>
            </w:tcBorders>
            <w:vAlign w:val="center"/>
          </w:tcPr>
          <w:p w14:paraId="6C293F33" w14:textId="77777777" w:rsidR="00D30C17" w:rsidRPr="0010148B" w:rsidRDefault="00D30C17" w:rsidP="00D30C17">
            <w:pPr>
              <w:jc w:val="center"/>
              <w:cnfStyle w:val="000000100000" w:firstRow="0" w:lastRow="0" w:firstColumn="0" w:lastColumn="0" w:oddVBand="0" w:evenVBand="0" w:oddHBand="1" w:evenHBand="0" w:firstRowFirstColumn="0" w:firstRowLastColumn="0" w:lastRowFirstColumn="0" w:lastRowLastColumn="0"/>
              <w:rPr>
                <w:ins w:id="766" w:author="Кристина" w:date="2025-03-10T11:26:00Z"/>
                <w:rFonts w:ascii="Times New Roman" w:hAnsi="Times New Roman" w:cs="Times New Roman"/>
                <w:color w:val="000000"/>
                <w:sz w:val="24"/>
                <w:szCs w:val="24"/>
              </w:rPr>
            </w:pPr>
            <w:ins w:id="767" w:author="Кристина" w:date="2025-03-10T11:26:00Z">
              <w:r w:rsidRPr="0010148B">
                <w:rPr>
                  <w:rFonts w:ascii="Times New Roman" w:hAnsi="Times New Roman" w:cs="Times New Roman"/>
                  <w:color w:val="000000"/>
                  <w:sz w:val="24"/>
                  <w:szCs w:val="24"/>
                </w:rPr>
                <w:t>235.50</w:t>
              </w:r>
            </w:ins>
          </w:p>
        </w:tc>
        <w:tc>
          <w:tcPr>
            <w:tcW w:w="1337" w:type="dxa"/>
            <w:vAlign w:val="center"/>
          </w:tcPr>
          <w:p w14:paraId="056A85A3" w14:textId="77777777" w:rsidR="00D30C17" w:rsidRPr="0010148B" w:rsidRDefault="00D30C17" w:rsidP="00D30C17">
            <w:pPr>
              <w:jc w:val="center"/>
              <w:cnfStyle w:val="000000100000" w:firstRow="0" w:lastRow="0" w:firstColumn="0" w:lastColumn="0" w:oddVBand="0" w:evenVBand="0" w:oddHBand="1" w:evenHBand="0" w:firstRowFirstColumn="0" w:firstRowLastColumn="0" w:lastRowFirstColumn="0" w:lastRowLastColumn="0"/>
              <w:rPr>
                <w:ins w:id="768" w:author="Кристина" w:date="2025-03-10T11:26:00Z"/>
                <w:rFonts w:ascii="Times New Roman" w:hAnsi="Times New Roman" w:cs="Times New Roman"/>
                <w:color w:val="000000"/>
                <w:sz w:val="24"/>
                <w:szCs w:val="24"/>
              </w:rPr>
            </w:pPr>
            <w:ins w:id="769" w:author="Кристина" w:date="2025-03-10T11:26:00Z">
              <w:r w:rsidRPr="0010148B">
                <w:rPr>
                  <w:rFonts w:ascii="Times New Roman" w:hAnsi="Times New Roman" w:cs="Times New Roman"/>
                  <w:color w:val="000000"/>
                  <w:sz w:val="24"/>
                  <w:szCs w:val="24"/>
                </w:rPr>
                <w:t>242.80</w:t>
              </w:r>
            </w:ins>
          </w:p>
        </w:tc>
        <w:tc>
          <w:tcPr>
            <w:tcW w:w="1336" w:type="dxa"/>
            <w:vAlign w:val="center"/>
          </w:tcPr>
          <w:p w14:paraId="62957D3A" w14:textId="77777777" w:rsidR="00D30C17" w:rsidRPr="0010148B" w:rsidRDefault="00D30C17" w:rsidP="00D30C17">
            <w:pPr>
              <w:jc w:val="center"/>
              <w:cnfStyle w:val="000000100000" w:firstRow="0" w:lastRow="0" w:firstColumn="0" w:lastColumn="0" w:oddVBand="0" w:evenVBand="0" w:oddHBand="1" w:evenHBand="0" w:firstRowFirstColumn="0" w:firstRowLastColumn="0" w:lastRowFirstColumn="0" w:lastRowLastColumn="0"/>
              <w:rPr>
                <w:ins w:id="770" w:author="Кристина" w:date="2025-03-10T11:26:00Z"/>
                <w:rFonts w:ascii="Times New Roman" w:eastAsia="Calibri" w:hAnsi="Times New Roman" w:cs="Times New Roman"/>
                <w:sz w:val="24"/>
                <w:szCs w:val="24"/>
              </w:rPr>
            </w:pPr>
            <w:ins w:id="771" w:author="Кристина" w:date="2025-03-10T11:26:00Z">
              <w:r w:rsidRPr="0010148B">
                <w:rPr>
                  <w:rFonts w:ascii="Times New Roman" w:eastAsia="Calibri" w:hAnsi="Times New Roman" w:cs="Times New Roman"/>
                  <w:sz w:val="24"/>
                  <w:szCs w:val="24"/>
                </w:rPr>
                <w:t>229.53</w:t>
              </w:r>
            </w:ins>
          </w:p>
        </w:tc>
        <w:tc>
          <w:tcPr>
            <w:tcW w:w="1337" w:type="dxa"/>
            <w:vAlign w:val="center"/>
          </w:tcPr>
          <w:p w14:paraId="1BF2110F" w14:textId="77777777" w:rsidR="00D30C17" w:rsidRPr="0010148B" w:rsidRDefault="00D30C17" w:rsidP="00D30C17">
            <w:pPr>
              <w:jc w:val="center"/>
              <w:cnfStyle w:val="000000100000" w:firstRow="0" w:lastRow="0" w:firstColumn="0" w:lastColumn="0" w:oddVBand="0" w:evenVBand="0" w:oddHBand="1" w:evenHBand="0" w:firstRowFirstColumn="0" w:firstRowLastColumn="0" w:lastRowFirstColumn="0" w:lastRowLastColumn="0"/>
              <w:rPr>
                <w:ins w:id="772" w:author="Кристина" w:date="2025-03-10T11:26:00Z"/>
                <w:rFonts w:ascii="Times New Roman" w:hAnsi="Times New Roman" w:cs="Times New Roman"/>
                <w:color w:val="000000"/>
                <w:sz w:val="24"/>
                <w:szCs w:val="24"/>
              </w:rPr>
            </w:pPr>
            <w:ins w:id="773" w:author="Кристина" w:date="2025-03-10T11:26:00Z">
              <w:r w:rsidRPr="0010148B">
                <w:rPr>
                  <w:rFonts w:ascii="Times New Roman" w:hAnsi="Times New Roman" w:cs="Times New Roman"/>
                  <w:color w:val="000000"/>
                  <w:sz w:val="24"/>
                  <w:szCs w:val="24"/>
                </w:rPr>
                <w:t>141.14</w:t>
              </w:r>
            </w:ins>
          </w:p>
        </w:tc>
        <w:tc>
          <w:tcPr>
            <w:tcW w:w="1336" w:type="dxa"/>
            <w:vAlign w:val="center"/>
          </w:tcPr>
          <w:p w14:paraId="30853103" w14:textId="77777777" w:rsidR="00D30C17" w:rsidRPr="0010148B" w:rsidRDefault="00D30C17" w:rsidP="00D30C17">
            <w:pPr>
              <w:jc w:val="center"/>
              <w:cnfStyle w:val="000000100000" w:firstRow="0" w:lastRow="0" w:firstColumn="0" w:lastColumn="0" w:oddVBand="0" w:evenVBand="0" w:oddHBand="1" w:evenHBand="0" w:firstRowFirstColumn="0" w:firstRowLastColumn="0" w:lastRowFirstColumn="0" w:lastRowLastColumn="0"/>
              <w:rPr>
                <w:ins w:id="774" w:author="Кристина" w:date="2025-03-10T11:26:00Z"/>
                <w:rFonts w:ascii="Times New Roman" w:hAnsi="Times New Roman" w:cs="Times New Roman"/>
                <w:color w:val="000000"/>
                <w:sz w:val="24"/>
                <w:szCs w:val="24"/>
              </w:rPr>
            </w:pPr>
            <w:ins w:id="775" w:author="Кристина" w:date="2025-03-10T11:26:00Z">
              <w:r w:rsidRPr="0010148B">
                <w:rPr>
                  <w:rFonts w:ascii="Times New Roman" w:hAnsi="Times New Roman" w:cs="Times New Roman"/>
                  <w:color w:val="000000"/>
                  <w:sz w:val="24"/>
                  <w:szCs w:val="24"/>
                </w:rPr>
                <w:t>104.36</w:t>
              </w:r>
            </w:ins>
          </w:p>
        </w:tc>
        <w:tc>
          <w:tcPr>
            <w:tcW w:w="1337" w:type="dxa"/>
            <w:vAlign w:val="center"/>
          </w:tcPr>
          <w:p w14:paraId="00B5FB4A" w14:textId="77777777" w:rsidR="00D30C17" w:rsidRPr="0010148B" w:rsidRDefault="00D30C17" w:rsidP="00D30C17">
            <w:pPr>
              <w:jc w:val="center"/>
              <w:cnfStyle w:val="000000100000" w:firstRow="0" w:lastRow="0" w:firstColumn="0" w:lastColumn="0" w:oddVBand="0" w:evenVBand="0" w:oddHBand="1" w:evenHBand="0" w:firstRowFirstColumn="0" w:firstRowLastColumn="0" w:lastRowFirstColumn="0" w:lastRowLastColumn="0"/>
              <w:rPr>
                <w:ins w:id="776" w:author="Кристина" w:date="2025-03-10T11:26:00Z"/>
                <w:rFonts w:ascii="Times New Roman" w:hAnsi="Times New Roman" w:cs="Times New Roman"/>
                <w:color w:val="000000"/>
                <w:sz w:val="24"/>
                <w:szCs w:val="24"/>
              </w:rPr>
            </w:pPr>
            <w:ins w:id="777" w:author="Кристина" w:date="2025-03-10T11:26:00Z">
              <w:r w:rsidRPr="0010148B">
                <w:rPr>
                  <w:rFonts w:ascii="Times New Roman" w:hAnsi="Times New Roman" w:cs="Times New Roman"/>
                  <w:color w:val="000000"/>
                  <w:sz w:val="24"/>
                  <w:szCs w:val="24"/>
                </w:rPr>
                <w:t>131.05</w:t>
              </w:r>
            </w:ins>
          </w:p>
        </w:tc>
      </w:tr>
      <w:tr w:rsidR="00D30C17" w:rsidRPr="0010148B" w14:paraId="4495FD2D" w14:textId="77777777" w:rsidTr="00D30C17">
        <w:trPr>
          <w:trHeight w:val="828"/>
          <w:ins w:id="778" w:author="Кристина" w:date="2025-03-10T11:26:00Z"/>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26067176" w14:textId="77777777" w:rsidR="00D30C17" w:rsidRPr="0010148B" w:rsidRDefault="00D30C17" w:rsidP="00D30C17">
            <w:pPr>
              <w:jc w:val="center"/>
              <w:rPr>
                <w:ins w:id="779" w:author="Кристина" w:date="2025-03-10T11:26:00Z"/>
                <w:rFonts w:ascii="Times New Roman" w:eastAsia="Calibri" w:hAnsi="Times New Roman" w:cs="Times New Roman"/>
                <w:sz w:val="24"/>
                <w:szCs w:val="24"/>
                <w:lang w:val="en-US"/>
              </w:rPr>
            </w:pPr>
            <w:ins w:id="780" w:author="Кристина" w:date="2025-03-10T11:26:00Z">
              <w:r w:rsidRPr="0010148B">
                <w:rPr>
                  <w:rFonts w:ascii="Times New Roman" w:eastAsia="Calibri" w:hAnsi="Times New Roman" w:cs="Times New Roman"/>
                  <w:sz w:val="24"/>
                  <w:szCs w:val="24"/>
                  <w:lang w:val="en-US"/>
                </w:rPr>
                <w:t>Days</w:t>
              </w:r>
            </w:ins>
          </w:p>
          <w:p w14:paraId="603B95C8" w14:textId="77777777" w:rsidR="00D30C17" w:rsidRPr="0010148B" w:rsidRDefault="00D30C17" w:rsidP="00D30C17">
            <w:pPr>
              <w:jc w:val="center"/>
              <w:rPr>
                <w:ins w:id="781" w:author="Кристина" w:date="2025-03-10T11:26:00Z"/>
                <w:rFonts w:ascii="Times New Roman" w:eastAsia="Calibri" w:hAnsi="Times New Roman" w:cs="Times New Roman"/>
                <w:sz w:val="24"/>
                <w:szCs w:val="24"/>
                <w:lang w:val="en-US"/>
              </w:rPr>
            </w:pPr>
            <w:ins w:id="782" w:author="Кристина" w:date="2025-03-10T11:26:00Z">
              <w:r w:rsidRPr="0010148B">
                <w:rPr>
                  <w:rFonts w:ascii="Times New Roman" w:eastAsia="Calibri" w:hAnsi="Times New Roman" w:cs="Times New Roman"/>
                  <w:sz w:val="24"/>
                  <w:szCs w:val="24"/>
                </w:rPr>
                <w:t>≥</w:t>
              </w:r>
              <w:r w:rsidRPr="0010148B">
                <w:rPr>
                  <w:rFonts w:ascii="Times New Roman" w:eastAsia="Calibri" w:hAnsi="Times New Roman" w:cs="Times New Roman"/>
                  <w:sz w:val="24"/>
                  <w:szCs w:val="24"/>
                  <w:lang w:val="en-US"/>
                </w:rPr>
                <w:t xml:space="preserve"> 5 °C</w:t>
              </w:r>
            </w:ins>
          </w:p>
        </w:tc>
        <w:tc>
          <w:tcPr>
            <w:tcW w:w="1336" w:type="dxa"/>
            <w:tcBorders>
              <w:top w:val="single" w:sz="4" w:space="0" w:color="7F7F7F" w:themeColor="text1" w:themeTint="80"/>
              <w:left w:val="single" w:sz="4" w:space="0" w:color="auto"/>
              <w:bottom w:val="single" w:sz="4" w:space="0" w:color="7F7F7F" w:themeColor="text1" w:themeTint="80"/>
            </w:tcBorders>
            <w:vAlign w:val="center"/>
          </w:tcPr>
          <w:p w14:paraId="68EDF24B" w14:textId="77777777" w:rsidR="00D30C17" w:rsidRPr="0010148B" w:rsidRDefault="00D30C17" w:rsidP="00D30C17">
            <w:pPr>
              <w:jc w:val="center"/>
              <w:cnfStyle w:val="000000000000" w:firstRow="0" w:lastRow="0" w:firstColumn="0" w:lastColumn="0" w:oddVBand="0" w:evenVBand="0" w:oddHBand="0" w:evenHBand="0" w:firstRowFirstColumn="0" w:firstRowLastColumn="0" w:lastRowFirstColumn="0" w:lastRowLastColumn="0"/>
              <w:rPr>
                <w:ins w:id="783" w:author="Кристина" w:date="2025-03-10T11:26:00Z"/>
                <w:rFonts w:ascii="Times New Roman" w:eastAsia="Calibri" w:hAnsi="Times New Roman" w:cs="Times New Roman"/>
                <w:sz w:val="24"/>
                <w:szCs w:val="24"/>
                <w:lang w:val="en-US"/>
              </w:rPr>
            </w:pPr>
            <w:ins w:id="784" w:author="Кристина" w:date="2025-03-10T11:26:00Z">
              <w:r w:rsidRPr="0010148B">
                <w:rPr>
                  <w:rFonts w:ascii="Times New Roman" w:eastAsia="Calibri" w:hAnsi="Times New Roman" w:cs="Times New Roman"/>
                  <w:sz w:val="24"/>
                  <w:szCs w:val="24"/>
                </w:rPr>
                <w:t>1</w:t>
              </w:r>
              <w:r w:rsidRPr="0010148B">
                <w:rPr>
                  <w:rFonts w:ascii="Times New Roman" w:eastAsia="Calibri" w:hAnsi="Times New Roman" w:cs="Times New Roman"/>
                  <w:sz w:val="24"/>
                  <w:szCs w:val="24"/>
                  <w:lang w:val="en-US"/>
                </w:rPr>
                <w:t>21+12,2</w:t>
              </w:r>
            </w:ins>
          </w:p>
        </w:tc>
        <w:tc>
          <w:tcPr>
            <w:tcW w:w="1337" w:type="dxa"/>
            <w:vAlign w:val="center"/>
          </w:tcPr>
          <w:p w14:paraId="0B7522E2" w14:textId="77777777" w:rsidR="00D30C17" w:rsidRPr="0010148B" w:rsidRDefault="00D30C17" w:rsidP="00D30C17">
            <w:pPr>
              <w:jc w:val="center"/>
              <w:cnfStyle w:val="000000000000" w:firstRow="0" w:lastRow="0" w:firstColumn="0" w:lastColumn="0" w:oddVBand="0" w:evenVBand="0" w:oddHBand="0" w:evenHBand="0" w:firstRowFirstColumn="0" w:firstRowLastColumn="0" w:lastRowFirstColumn="0" w:lastRowLastColumn="0"/>
              <w:rPr>
                <w:ins w:id="785" w:author="Кристина" w:date="2025-03-10T11:26:00Z"/>
                <w:rFonts w:ascii="Times New Roman" w:eastAsia="Calibri" w:hAnsi="Times New Roman" w:cs="Times New Roman"/>
                <w:sz w:val="24"/>
                <w:szCs w:val="24"/>
              </w:rPr>
            </w:pPr>
            <w:ins w:id="786" w:author="Кристина" w:date="2025-03-10T11:26:00Z">
              <w:r w:rsidRPr="0010148B">
                <w:rPr>
                  <w:rFonts w:ascii="Times New Roman" w:eastAsia="Calibri" w:hAnsi="Times New Roman" w:cs="Times New Roman"/>
                  <w:sz w:val="24"/>
                  <w:szCs w:val="24"/>
                </w:rPr>
                <w:t>133</w:t>
              </w:r>
              <w:r w:rsidRPr="0010148B">
                <w:rPr>
                  <w:rFonts w:ascii="Times New Roman" w:eastAsia="Calibri" w:hAnsi="Times New Roman" w:cs="Times New Roman"/>
                  <w:sz w:val="24"/>
                  <w:szCs w:val="24"/>
                  <w:lang w:val="en-US"/>
                </w:rPr>
                <w:t>+12,2</w:t>
              </w:r>
            </w:ins>
          </w:p>
        </w:tc>
        <w:tc>
          <w:tcPr>
            <w:tcW w:w="1336" w:type="dxa"/>
            <w:vAlign w:val="center"/>
          </w:tcPr>
          <w:p w14:paraId="27C7E057" w14:textId="77777777" w:rsidR="00D30C17" w:rsidRPr="0010148B" w:rsidRDefault="00D30C17" w:rsidP="00D30C17">
            <w:pPr>
              <w:jc w:val="center"/>
              <w:cnfStyle w:val="000000000000" w:firstRow="0" w:lastRow="0" w:firstColumn="0" w:lastColumn="0" w:oddVBand="0" w:evenVBand="0" w:oddHBand="0" w:evenHBand="0" w:firstRowFirstColumn="0" w:firstRowLastColumn="0" w:lastRowFirstColumn="0" w:lastRowLastColumn="0"/>
              <w:rPr>
                <w:ins w:id="787" w:author="Кристина" w:date="2025-03-10T11:26:00Z"/>
                <w:rFonts w:ascii="Times New Roman" w:eastAsia="Calibri" w:hAnsi="Times New Roman" w:cs="Times New Roman"/>
                <w:sz w:val="24"/>
                <w:szCs w:val="24"/>
                <w:lang w:val="en-US"/>
              </w:rPr>
            </w:pPr>
            <w:ins w:id="788" w:author="Кристина" w:date="2025-03-10T11:26:00Z">
              <w:r w:rsidRPr="0010148B">
                <w:rPr>
                  <w:rFonts w:ascii="Times New Roman" w:eastAsia="Calibri" w:hAnsi="Times New Roman" w:cs="Times New Roman"/>
                  <w:sz w:val="24"/>
                  <w:szCs w:val="24"/>
                </w:rPr>
                <w:t>105</w:t>
              </w:r>
              <w:r w:rsidRPr="0010148B">
                <w:rPr>
                  <w:rFonts w:ascii="Times New Roman" w:eastAsia="Calibri" w:hAnsi="Times New Roman" w:cs="Times New Roman"/>
                  <w:sz w:val="24"/>
                  <w:szCs w:val="24"/>
                  <w:lang w:val="en-US"/>
                </w:rPr>
                <w:t>+13,6</w:t>
              </w:r>
            </w:ins>
          </w:p>
        </w:tc>
        <w:tc>
          <w:tcPr>
            <w:tcW w:w="1337" w:type="dxa"/>
            <w:vAlign w:val="center"/>
          </w:tcPr>
          <w:p w14:paraId="39F631D6" w14:textId="77777777" w:rsidR="00D30C17" w:rsidRPr="0010148B" w:rsidRDefault="00D30C17" w:rsidP="00D30C17">
            <w:pPr>
              <w:jc w:val="center"/>
              <w:cnfStyle w:val="000000000000" w:firstRow="0" w:lastRow="0" w:firstColumn="0" w:lastColumn="0" w:oddVBand="0" w:evenVBand="0" w:oddHBand="0" w:evenHBand="0" w:firstRowFirstColumn="0" w:firstRowLastColumn="0" w:lastRowFirstColumn="0" w:lastRowLastColumn="0"/>
              <w:rPr>
                <w:ins w:id="789" w:author="Кристина" w:date="2025-03-10T11:26:00Z"/>
                <w:rFonts w:ascii="Times New Roman" w:eastAsia="Calibri" w:hAnsi="Times New Roman" w:cs="Times New Roman"/>
                <w:sz w:val="24"/>
                <w:szCs w:val="24"/>
                <w:lang w:val="en-US"/>
              </w:rPr>
            </w:pPr>
            <w:ins w:id="790" w:author="Кристина" w:date="2025-03-10T11:26:00Z">
              <w:r w:rsidRPr="0010148B">
                <w:rPr>
                  <w:rFonts w:ascii="Times New Roman" w:eastAsia="Calibri" w:hAnsi="Times New Roman" w:cs="Times New Roman"/>
                  <w:sz w:val="24"/>
                  <w:szCs w:val="24"/>
                  <w:lang w:val="en-US"/>
                </w:rPr>
                <w:t>82+13,1</w:t>
              </w:r>
            </w:ins>
          </w:p>
        </w:tc>
        <w:tc>
          <w:tcPr>
            <w:tcW w:w="1336" w:type="dxa"/>
            <w:vAlign w:val="center"/>
          </w:tcPr>
          <w:p w14:paraId="34E2BC7A" w14:textId="77777777" w:rsidR="00D30C17" w:rsidRPr="0010148B" w:rsidRDefault="00D30C17" w:rsidP="00D30C17">
            <w:pPr>
              <w:jc w:val="center"/>
              <w:cnfStyle w:val="000000000000" w:firstRow="0" w:lastRow="0" w:firstColumn="0" w:lastColumn="0" w:oddVBand="0" w:evenVBand="0" w:oddHBand="0" w:evenHBand="0" w:firstRowFirstColumn="0" w:firstRowLastColumn="0" w:lastRowFirstColumn="0" w:lastRowLastColumn="0"/>
              <w:rPr>
                <w:ins w:id="791" w:author="Кристина" w:date="2025-03-10T11:26:00Z"/>
                <w:rFonts w:ascii="Times New Roman" w:eastAsia="Calibri" w:hAnsi="Times New Roman" w:cs="Times New Roman"/>
                <w:sz w:val="24"/>
                <w:szCs w:val="24"/>
                <w:lang w:val="en-US"/>
              </w:rPr>
            </w:pPr>
            <w:ins w:id="792" w:author="Кристина" w:date="2025-03-10T11:26:00Z">
              <w:r w:rsidRPr="0010148B">
                <w:rPr>
                  <w:rFonts w:ascii="Times New Roman" w:eastAsia="Calibri" w:hAnsi="Times New Roman" w:cs="Times New Roman"/>
                  <w:sz w:val="24"/>
                  <w:szCs w:val="24"/>
                  <w:lang w:val="en-US"/>
                </w:rPr>
                <w:t>70+12,7</w:t>
              </w:r>
            </w:ins>
          </w:p>
        </w:tc>
        <w:tc>
          <w:tcPr>
            <w:tcW w:w="1337" w:type="dxa"/>
            <w:vAlign w:val="center"/>
          </w:tcPr>
          <w:p w14:paraId="79657713" w14:textId="77777777" w:rsidR="00D30C17" w:rsidRPr="0010148B" w:rsidRDefault="00D30C17" w:rsidP="00D30C17">
            <w:pPr>
              <w:jc w:val="center"/>
              <w:cnfStyle w:val="000000000000" w:firstRow="0" w:lastRow="0" w:firstColumn="0" w:lastColumn="0" w:oddVBand="0" w:evenVBand="0" w:oddHBand="0" w:evenHBand="0" w:firstRowFirstColumn="0" w:firstRowLastColumn="0" w:lastRowFirstColumn="0" w:lastRowLastColumn="0"/>
              <w:rPr>
                <w:ins w:id="793" w:author="Кристина" w:date="2025-03-10T11:26:00Z"/>
                <w:rFonts w:ascii="Times New Roman" w:eastAsia="Calibri" w:hAnsi="Times New Roman" w:cs="Times New Roman"/>
                <w:sz w:val="24"/>
                <w:szCs w:val="24"/>
                <w:lang w:val="en-US"/>
              </w:rPr>
            </w:pPr>
            <w:ins w:id="794" w:author="Кристина" w:date="2025-03-10T11:26:00Z">
              <w:r w:rsidRPr="0010148B">
                <w:rPr>
                  <w:rFonts w:ascii="Times New Roman" w:eastAsia="Calibri" w:hAnsi="Times New Roman" w:cs="Times New Roman"/>
                  <w:sz w:val="24"/>
                  <w:szCs w:val="24"/>
                </w:rPr>
                <w:t>9</w:t>
              </w:r>
              <w:r w:rsidRPr="0010148B">
                <w:rPr>
                  <w:rFonts w:ascii="Times New Roman" w:eastAsia="Calibri" w:hAnsi="Times New Roman" w:cs="Times New Roman"/>
                  <w:sz w:val="24"/>
                  <w:szCs w:val="24"/>
                  <w:lang w:val="en-US"/>
                </w:rPr>
                <w:t>3+11,4</w:t>
              </w:r>
            </w:ins>
          </w:p>
        </w:tc>
      </w:tr>
    </w:tbl>
    <w:p w14:paraId="6FED83B1" w14:textId="77777777" w:rsidR="00D30C17" w:rsidRDefault="00D30C17" w:rsidP="000646AD">
      <w:pPr>
        <w:spacing w:line="480" w:lineRule="auto"/>
        <w:rPr>
          <w:ins w:id="795" w:author="Кристина" w:date="2025-03-10T11:26:00Z"/>
          <w:rFonts w:ascii="Times New Roman" w:eastAsia="Calibri" w:hAnsi="Times New Roman" w:cs="Times New Roman"/>
          <w:kern w:val="2"/>
          <w:sz w:val="24"/>
          <w:szCs w:val="24"/>
          <w:lang w:val="en-US"/>
          <w14:ligatures w14:val="standardContextual"/>
        </w:rPr>
      </w:pPr>
    </w:p>
    <w:p w14:paraId="2D215495" w14:textId="5EA16005" w:rsidR="000646AD" w:rsidRPr="00C82D97" w:rsidRDefault="000646AD" w:rsidP="000646AD">
      <w:pPr>
        <w:spacing w:line="480" w:lineRule="auto"/>
        <w:rPr>
          <w:rFonts w:ascii="Times New Roman" w:eastAsia="Calibri" w:hAnsi="Times New Roman" w:cs="Times New Roman"/>
          <w:kern w:val="2"/>
          <w:sz w:val="24"/>
          <w:szCs w:val="24"/>
          <w:lang w:val="en-US"/>
          <w14:ligatures w14:val="standardContextual"/>
        </w:rPr>
      </w:pPr>
      <w:r w:rsidRPr="00C82D97">
        <w:rPr>
          <w:rFonts w:ascii="Times New Roman" w:eastAsia="Calibri" w:hAnsi="Times New Roman" w:cs="Times New Roman"/>
          <w:kern w:val="2"/>
          <w:sz w:val="24"/>
          <w:szCs w:val="24"/>
          <w:lang w:val="en-US"/>
          <w14:ligatures w14:val="standardContextual"/>
        </w:rPr>
        <w:br w:type="page"/>
      </w:r>
      <w:r w:rsidRPr="00C82D97">
        <w:rPr>
          <w:rFonts w:ascii="Times New Roman" w:eastAsia="Calibri" w:hAnsi="Times New Roman" w:cs="Times New Roman"/>
          <w:kern w:val="2"/>
          <w:sz w:val="24"/>
          <w:szCs w:val="24"/>
          <w14:ligatures w14:val="standardContextual"/>
        </w:rPr>
        <w:lastRenderedPageBreak/>
        <w:t>А</w:t>
      </w:r>
      <w:r w:rsidRPr="00C82D97">
        <w:rPr>
          <w:rFonts w:ascii="Times New Roman" w:eastAsia="Calibri" w:hAnsi="Times New Roman" w:cs="Times New Roman"/>
          <w:kern w:val="2"/>
          <w:sz w:val="24"/>
          <w:szCs w:val="24"/>
          <w:lang w:val="en-US"/>
          <w14:ligatures w14:val="standardContextual"/>
        </w:rPr>
        <w:t xml:space="preserve"> </w:t>
      </w:r>
      <w:r w:rsidRPr="00C82D97">
        <w:rPr>
          <w:rFonts w:ascii="Times New Roman" w:eastAsia="Calibri" w:hAnsi="Times New Roman" w:cs="Times New Roman"/>
          <w:noProof/>
          <w:kern w:val="2"/>
          <w:sz w:val="24"/>
          <w:szCs w:val="24"/>
          <w:lang w:eastAsia="ru-RU"/>
          <w14:ligatures w14:val="standardContextual"/>
        </w:rPr>
        <w:drawing>
          <wp:inline distT="0" distB="0" distL="0" distR="0" wp14:anchorId="2353FCCB" wp14:editId="2A8B32DA">
            <wp:extent cx="2726871" cy="1764269"/>
            <wp:effectExtent l="0" t="0" r="0" b="7620"/>
            <wp:docPr id="31367161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43758" cy="1775194"/>
                    </a:xfrm>
                    <a:prstGeom prst="rect">
                      <a:avLst/>
                    </a:prstGeom>
                    <a:noFill/>
                  </pic:spPr>
                </pic:pic>
              </a:graphicData>
            </a:graphic>
          </wp:inline>
        </w:drawing>
      </w:r>
      <w:r w:rsidRPr="00C82D97">
        <w:rPr>
          <w:rFonts w:ascii="Times New Roman" w:eastAsia="Calibri" w:hAnsi="Times New Roman" w:cs="Times New Roman"/>
          <w:kern w:val="2"/>
          <w:sz w:val="24"/>
          <w:szCs w:val="24"/>
          <w:lang w:val="en-US"/>
          <w14:ligatures w14:val="standardContextual"/>
        </w:rPr>
        <w:t xml:space="preserve"> B     </w:t>
      </w:r>
      <w:r w:rsidRPr="00C82D97">
        <w:rPr>
          <w:rFonts w:ascii="Times New Roman" w:eastAsia="Calibri" w:hAnsi="Times New Roman" w:cs="Times New Roman"/>
          <w:noProof/>
          <w:kern w:val="2"/>
          <w:sz w:val="24"/>
          <w:szCs w:val="24"/>
          <w:lang w:eastAsia="ru-RU"/>
          <w14:ligatures w14:val="standardContextual"/>
        </w:rPr>
        <w:drawing>
          <wp:inline distT="0" distB="0" distL="0" distR="0" wp14:anchorId="6BC9ACC8" wp14:editId="11BA1383">
            <wp:extent cx="2588448" cy="1698171"/>
            <wp:effectExtent l="0" t="0" r="2540" b="0"/>
            <wp:docPr id="136379792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06211" cy="1709824"/>
                    </a:xfrm>
                    <a:prstGeom prst="rect">
                      <a:avLst/>
                    </a:prstGeom>
                    <a:noFill/>
                  </pic:spPr>
                </pic:pic>
              </a:graphicData>
            </a:graphic>
          </wp:inline>
        </w:drawing>
      </w:r>
    </w:p>
    <w:p w14:paraId="10578333" w14:textId="3FFE507B" w:rsidR="000646AD" w:rsidRPr="00C82D97" w:rsidRDefault="000646AD">
      <w:pPr>
        <w:rPr>
          <w:rFonts w:ascii="Times New Roman" w:eastAsia="Calibri" w:hAnsi="Times New Roman" w:cs="Times New Roman"/>
          <w:kern w:val="2"/>
          <w:sz w:val="24"/>
          <w:szCs w:val="24"/>
          <w:lang w:val="en-US"/>
          <w14:ligatures w14:val="standardContextual"/>
        </w:rPr>
      </w:pPr>
      <w:r w:rsidRPr="00C82D97">
        <w:rPr>
          <w:rFonts w:ascii="Times New Roman" w:eastAsia="Calibri" w:hAnsi="Times New Roman" w:cs="Times New Roman"/>
          <w:b/>
          <w:bCs/>
          <w:kern w:val="2"/>
          <w:sz w:val="24"/>
          <w:szCs w:val="24"/>
          <w:lang w:val="en-US"/>
          <w14:ligatures w14:val="standardContextual"/>
        </w:rPr>
        <w:t>Figure 2.</w:t>
      </w:r>
      <w:r w:rsidRPr="00C82D97">
        <w:rPr>
          <w:rFonts w:ascii="Times New Roman" w:eastAsia="Calibri" w:hAnsi="Times New Roman" w:cs="Times New Roman"/>
          <w:kern w:val="2"/>
          <w:sz w:val="24"/>
          <w:szCs w:val="24"/>
          <w:lang w:val="en-US"/>
          <w14:ligatures w14:val="standardContextual"/>
        </w:rPr>
        <w:t xml:space="preserve">  Coefficients of paired (A and B) correlations of tree-ring width with temperature and precipitation</w:t>
      </w:r>
    </w:p>
    <w:p w14:paraId="53DCE4B7" w14:textId="77777777" w:rsidR="000646AD" w:rsidRPr="00C82D97" w:rsidRDefault="000646AD">
      <w:pPr>
        <w:rPr>
          <w:rFonts w:ascii="Times New Roman" w:eastAsia="Calibri" w:hAnsi="Times New Roman" w:cs="Times New Roman"/>
          <w:kern w:val="2"/>
          <w:sz w:val="24"/>
          <w:szCs w:val="24"/>
          <w:lang w:val="en-US"/>
          <w14:ligatures w14:val="standardContextual"/>
        </w:rPr>
      </w:pPr>
    </w:p>
    <w:p w14:paraId="61CD3C5E" w14:textId="4C7CD785" w:rsidR="000646AD" w:rsidRPr="00C82D97" w:rsidRDefault="000646AD">
      <w:pPr>
        <w:rPr>
          <w:rFonts w:ascii="Times New Roman" w:eastAsia="Calibri" w:hAnsi="Times New Roman" w:cs="Times New Roman"/>
          <w:kern w:val="2"/>
          <w:sz w:val="24"/>
          <w:szCs w:val="24"/>
          <w:lang w:val="en-US"/>
          <w14:ligatures w14:val="standardContextual"/>
        </w:rPr>
      </w:pPr>
      <w:r w:rsidRPr="00C82D97">
        <w:rPr>
          <w:rFonts w:ascii="Times New Roman" w:eastAsia="Calibri" w:hAnsi="Times New Roman" w:cs="Times New Roman"/>
          <w:noProof/>
          <w:kern w:val="2"/>
          <w:sz w:val="24"/>
          <w:szCs w:val="24"/>
          <w:lang w:eastAsia="ru-RU"/>
          <w14:ligatures w14:val="standardContextual"/>
        </w:rPr>
        <w:drawing>
          <wp:inline distT="0" distB="0" distL="0" distR="0" wp14:anchorId="67480E85" wp14:editId="46840072">
            <wp:extent cx="2731135" cy="2786380"/>
            <wp:effectExtent l="0" t="0" r="0" b="0"/>
            <wp:docPr id="14569512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31135" cy="2786380"/>
                    </a:xfrm>
                    <a:prstGeom prst="rect">
                      <a:avLst/>
                    </a:prstGeom>
                    <a:noFill/>
                  </pic:spPr>
                </pic:pic>
              </a:graphicData>
            </a:graphic>
          </wp:inline>
        </w:drawing>
      </w:r>
      <w:r w:rsidR="00715D06" w:rsidRPr="00C82D97">
        <w:rPr>
          <w:rFonts w:ascii="Times New Roman" w:eastAsia="Calibri" w:hAnsi="Times New Roman" w:cs="Times New Roman"/>
          <w:kern w:val="2"/>
          <w:sz w:val="24"/>
          <w:szCs w:val="24"/>
          <w:lang w:val="en-US"/>
          <w14:ligatures w14:val="standardContextual"/>
        </w:rPr>
        <w:t xml:space="preserve"> </w:t>
      </w:r>
    </w:p>
    <w:p w14:paraId="228F1F97" w14:textId="114A748F" w:rsidR="00715D06" w:rsidRPr="00C82D97" w:rsidRDefault="00715D06">
      <w:pPr>
        <w:rPr>
          <w:rFonts w:ascii="Times New Roman" w:eastAsia="Calibri" w:hAnsi="Times New Roman" w:cs="Times New Roman"/>
          <w:kern w:val="2"/>
          <w:sz w:val="24"/>
          <w:szCs w:val="24"/>
          <w:lang w:val="en-US"/>
          <w14:ligatures w14:val="standardContextual"/>
        </w:rPr>
      </w:pPr>
      <w:r w:rsidRPr="00C82D97">
        <w:rPr>
          <w:rFonts w:ascii="Times New Roman" w:eastAsia="Calibri" w:hAnsi="Times New Roman" w:cs="Times New Roman"/>
          <w:noProof/>
          <w:kern w:val="2"/>
          <w:sz w:val="24"/>
          <w:szCs w:val="24"/>
          <w:lang w:eastAsia="ru-RU"/>
          <w14:ligatures w14:val="standardContextual"/>
        </w:rPr>
        <w:drawing>
          <wp:inline distT="0" distB="0" distL="0" distR="0" wp14:anchorId="5817B72C" wp14:editId="0504A7E8">
            <wp:extent cx="2767965" cy="841375"/>
            <wp:effectExtent l="0" t="0" r="0" b="0"/>
            <wp:docPr id="112968125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67965" cy="841375"/>
                    </a:xfrm>
                    <a:prstGeom prst="rect">
                      <a:avLst/>
                    </a:prstGeom>
                    <a:noFill/>
                  </pic:spPr>
                </pic:pic>
              </a:graphicData>
            </a:graphic>
          </wp:inline>
        </w:drawing>
      </w:r>
      <w:r w:rsidRPr="00C82D97">
        <w:rPr>
          <w:rFonts w:ascii="Times New Roman" w:eastAsia="Calibri" w:hAnsi="Times New Roman" w:cs="Times New Roman"/>
          <w:kern w:val="2"/>
          <w:sz w:val="24"/>
          <w:szCs w:val="24"/>
          <w:lang w:val="en-US"/>
          <w14:ligatures w14:val="standardContextual"/>
        </w:rPr>
        <w:t>?</w:t>
      </w:r>
    </w:p>
    <w:p w14:paraId="2FCEE395" w14:textId="165330C7" w:rsidR="000646AD" w:rsidRPr="00C82D97" w:rsidRDefault="000646AD">
      <w:pPr>
        <w:rPr>
          <w:rFonts w:ascii="Times New Roman" w:eastAsia="Calibri" w:hAnsi="Times New Roman" w:cs="Times New Roman"/>
          <w:kern w:val="2"/>
          <w:sz w:val="24"/>
          <w:szCs w:val="24"/>
          <w:lang w:val="en-US"/>
          <w14:ligatures w14:val="standardContextual"/>
        </w:rPr>
      </w:pPr>
      <w:r w:rsidRPr="00C82D97">
        <w:rPr>
          <w:rFonts w:ascii="Times New Roman" w:eastAsia="Calibri" w:hAnsi="Times New Roman" w:cs="Times New Roman"/>
          <w:b/>
          <w:bCs/>
          <w:kern w:val="2"/>
          <w:sz w:val="24"/>
          <w:szCs w:val="24"/>
          <w:lang w:val="en-US"/>
          <w14:ligatures w14:val="standardContextual"/>
        </w:rPr>
        <w:t>Figure 3.</w:t>
      </w:r>
      <w:r w:rsidRPr="00C82D97">
        <w:rPr>
          <w:rFonts w:ascii="Times New Roman" w:eastAsia="Calibri" w:hAnsi="Times New Roman" w:cs="Times New Roman"/>
          <w:kern w:val="2"/>
          <w:sz w:val="24"/>
          <w:szCs w:val="24"/>
          <w:lang w:val="en-US"/>
          <w14:ligatures w14:val="standardContextual"/>
        </w:rPr>
        <w:t xml:space="preserve">  </w:t>
      </w:r>
      <w:r w:rsidR="00715D06" w:rsidRPr="00C82D97">
        <w:rPr>
          <w:rFonts w:ascii="Times New Roman" w:eastAsia="Calibri" w:hAnsi="Times New Roman" w:cs="Times New Roman"/>
          <w:kern w:val="2"/>
          <w:sz w:val="24"/>
          <w:szCs w:val="24"/>
          <w:lang w:val="en-US"/>
          <w14:ligatures w14:val="standardContextual"/>
        </w:rPr>
        <w:t>Tree-ring width indices for the period 1966 to 2021</w:t>
      </w:r>
      <w:r w:rsidRPr="00C82D97">
        <w:rPr>
          <w:rFonts w:ascii="Times New Roman" w:eastAsia="Calibri" w:hAnsi="Times New Roman" w:cs="Times New Roman"/>
          <w:kern w:val="2"/>
          <w:sz w:val="24"/>
          <w:szCs w:val="24"/>
          <w:lang w:val="en-US"/>
          <w14:ligatures w14:val="standardContextual"/>
        </w:rPr>
        <w:t xml:space="preserve"> </w:t>
      </w:r>
      <w:r w:rsidRPr="00C82D97">
        <w:rPr>
          <w:rFonts w:ascii="Times New Roman" w:eastAsia="Calibri" w:hAnsi="Times New Roman" w:cs="Times New Roman"/>
          <w:kern w:val="2"/>
          <w:sz w:val="24"/>
          <w:szCs w:val="24"/>
          <w:lang w:val="en-US"/>
          <w14:ligatures w14:val="standardContextual"/>
        </w:rPr>
        <w:br w:type="page"/>
      </w:r>
    </w:p>
    <w:p w14:paraId="6C0785E9" w14:textId="02B7ED73" w:rsidR="000646AD" w:rsidRPr="00C82D97" w:rsidRDefault="00715D06" w:rsidP="00715D06">
      <w:pPr>
        <w:spacing w:after="0" w:line="480" w:lineRule="auto"/>
        <w:contextualSpacing/>
        <w:rPr>
          <w:rFonts w:ascii="Times New Roman" w:eastAsia="Calibri" w:hAnsi="Times New Roman" w:cs="Times New Roman"/>
          <w:kern w:val="2"/>
          <w:sz w:val="24"/>
          <w:szCs w:val="24"/>
          <w:lang w:val="en-US"/>
          <w14:ligatures w14:val="standardContextual"/>
        </w:rPr>
      </w:pPr>
      <w:r w:rsidRPr="00C82D97">
        <w:rPr>
          <w:rFonts w:ascii="Times New Roman" w:eastAsia="Calibri" w:hAnsi="Times New Roman" w:cs="Times New Roman"/>
          <w:b/>
          <w:bCs/>
          <w:kern w:val="2"/>
          <w:sz w:val="24"/>
          <w:szCs w:val="24"/>
          <w:lang w:val="en-US"/>
          <w14:ligatures w14:val="standardContextual"/>
        </w:rPr>
        <w:lastRenderedPageBreak/>
        <w:t>Table</w:t>
      </w:r>
      <w:r w:rsidRPr="00C82D97">
        <w:rPr>
          <w:rFonts w:ascii="Times New Roman" w:eastAsia="Calibri" w:hAnsi="Times New Roman" w:cs="Times New Roman"/>
          <w:b/>
          <w:bCs/>
          <w:kern w:val="2"/>
          <w:sz w:val="24"/>
          <w:szCs w:val="24"/>
          <w14:ligatures w14:val="standardContextual"/>
        </w:rPr>
        <w:t xml:space="preserve"> 1</w:t>
      </w:r>
      <w:r w:rsidRPr="00C82D97">
        <w:rPr>
          <w:rFonts w:ascii="Times New Roman" w:eastAsia="Calibri" w:hAnsi="Times New Roman" w:cs="Times New Roman"/>
          <w:kern w:val="2"/>
          <w:sz w:val="24"/>
          <w:szCs w:val="24"/>
          <w:lang w:val="en-US"/>
          <w14:ligatures w14:val="standardContextual"/>
        </w:rPr>
        <w:t xml:space="preserve"> - Characteristics of trees</w:t>
      </w:r>
    </w:p>
    <w:tbl>
      <w:tblPr>
        <w:tblStyle w:val="a3"/>
        <w:tblW w:w="8844" w:type="dxa"/>
        <w:jc w:val="center"/>
        <w:tblLayout w:type="fixed"/>
        <w:tblLook w:val="04A0" w:firstRow="1" w:lastRow="0" w:firstColumn="1" w:lastColumn="0" w:noHBand="0" w:noVBand="1"/>
      </w:tblPr>
      <w:tblGrid>
        <w:gridCol w:w="1263"/>
        <w:gridCol w:w="1263"/>
        <w:gridCol w:w="1264"/>
        <w:gridCol w:w="1263"/>
        <w:gridCol w:w="1264"/>
        <w:gridCol w:w="1263"/>
        <w:gridCol w:w="1264"/>
      </w:tblGrid>
      <w:tr w:rsidR="005A1E63" w:rsidRPr="00C82D97" w14:paraId="28EE01F6" w14:textId="77777777" w:rsidTr="00DA54C3">
        <w:trPr>
          <w:trHeight w:val="283"/>
          <w:jc w:val="center"/>
        </w:trPr>
        <w:tc>
          <w:tcPr>
            <w:tcW w:w="1263" w:type="dxa"/>
            <w:vAlign w:val="center"/>
          </w:tcPr>
          <w:p w14:paraId="2EC0E853" w14:textId="77777777" w:rsidR="005A1E63" w:rsidRPr="00C82D97" w:rsidRDefault="005A1E63" w:rsidP="00DA54C3">
            <w:pPr>
              <w:jc w:val="center"/>
              <w:rPr>
                <w:rFonts w:ascii="Times New Roman" w:eastAsia="Calibri" w:hAnsi="Times New Roman" w:cs="Times New Roman"/>
                <w:sz w:val="24"/>
                <w:szCs w:val="24"/>
                <w:lang w:val="en-US"/>
              </w:rPr>
            </w:pPr>
            <w:bookmarkStart w:id="796" w:name="_Hlk183438737"/>
          </w:p>
        </w:tc>
        <w:tc>
          <w:tcPr>
            <w:tcW w:w="1263" w:type="dxa"/>
            <w:vAlign w:val="center"/>
          </w:tcPr>
          <w:p w14:paraId="399D8DDF" w14:textId="77777777" w:rsidR="005A1E63" w:rsidRPr="00C82D97" w:rsidRDefault="005A1E63" w:rsidP="00DA54C3">
            <w:pPr>
              <w:jc w:val="center"/>
              <w:rPr>
                <w:rFonts w:ascii="Times New Roman" w:eastAsia="Calibri" w:hAnsi="Times New Roman" w:cs="Times New Roman"/>
                <w:b/>
                <w:bCs/>
                <w:sz w:val="24"/>
                <w:szCs w:val="24"/>
                <w:lang w:val="en-US"/>
              </w:rPr>
            </w:pPr>
            <w:r w:rsidRPr="00C82D97">
              <w:rPr>
                <w:rFonts w:ascii="Times New Roman" w:eastAsia="Calibri" w:hAnsi="Times New Roman" w:cs="Times New Roman"/>
                <w:b/>
                <w:bCs/>
                <w:sz w:val="24"/>
                <w:szCs w:val="24"/>
                <w:lang w:val="en-US"/>
              </w:rPr>
              <w:t>FIN</w:t>
            </w:r>
          </w:p>
        </w:tc>
        <w:tc>
          <w:tcPr>
            <w:tcW w:w="1264" w:type="dxa"/>
            <w:vAlign w:val="center"/>
          </w:tcPr>
          <w:p w14:paraId="6C58760E" w14:textId="77777777" w:rsidR="005A1E63" w:rsidRPr="00C82D97" w:rsidRDefault="005A1E63" w:rsidP="00DA54C3">
            <w:pPr>
              <w:jc w:val="center"/>
              <w:rPr>
                <w:rFonts w:ascii="Times New Roman" w:eastAsia="Calibri" w:hAnsi="Times New Roman" w:cs="Times New Roman"/>
                <w:b/>
                <w:bCs/>
                <w:sz w:val="24"/>
                <w:szCs w:val="24"/>
                <w:lang w:val="en-US"/>
              </w:rPr>
            </w:pPr>
            <w:r w:rsidRPr="00C82D97">
              <w:rPr>
                <w:rFonts w:ascii="Times New Roman" w:eastAsia="Calibri" w:hAnsi="Times New Roman" w:cs="Times New Roman"/>
                <w:b/>
                <w:bCs/>
                <w:sz w:val="24"/>
                <w:szCs w:val="24"/>
                <w:lang w:val="en-US"/>
              </w:rPr>
              <w:t>APA</w:t>
            </w:r>
          </w:p>
        </w:tc>
        <w:tc>
          <w:tcPr>
            <w:tcW w:w="1263" w:type="dxa"/>
            <w:vAlign w:val="center"/>
          </w:tcPr>
          <w:p w14:paraId="18B5F352" w14:textId="77777777" w:rsidR="005A1E63" w:rsidRPr="00C82D97" w:rsidRDefault="005A1E63" w:rsidP="00DA54C3">
            <w:pPr>
              <w:jc w:val="center"/>
              <w:rPr>
                <w:rFonts w:ascii="Times New Roman" w:eastAsia="Calibri" w:hAnsi="Times New Roman" w:cs="Times New Roman"/>
                <w:b/>
                <w:bCs/>
                <w:sz w:val="24"/>
                <w:szCs w:val="24"/>
                <w:lang w:val="en-US"/>
              </w:rPr>
            </w:pPr>
            <w:r w:rsidRPr="00C82D97">
              <w:rPr>
                <w:rFonts w:ascii="Times New Roman" w:eastAsia="Calibri" w:hAnsi="Times New Roman" w:cs="Times New Roman"/>
                <w:b/>
                <w:bCs/>
                <w:sz w:val="24"/>
                <w:szCs w:val="24"/>
                <w:lang w:val="en-US"/>
              </w:rPr>
              <w:t>PUR</w:t>
            </w:r>
          </w:p>
        </w:tc>
        <w:tc>
          <w:tcPr>
            <w:tcW w:w="1264" w:type="dxa"/>
            <w:vAlign w:val="center"/>
          </w:tcPr>
          <w:p w14:paraId="17444A90" w14:textId="77777777" w:rsidR="005A1E63" w:rsidRPr="00C82D97" w:rsidRDefault="005A1E63" w:rsidP="00DA54C3">
            <w:pPr>
              <w:jc w:val="center"/>
              <w:rPr>
                <w:rFonts w:ascii="Times New Roman" w:eastAsia="Calibri" w:hAnsi="Times New Roman" w:cs="Times New Roman"/>
                <w:b/>
                <w:bCs/>
                <w:sz w:val="24"/>
                <w:szCs w:val="24"/>
                <w:lang w:val="en-US"/>
              </w:rPr>
            </w:pPr>
            <w:r w:rsidRPr="00C82D97">
              <w:rPr>
                <w:rFonts w:ascii="Times New Roman" w:eastAsia="Calibri" w:hAnsi="Times New Roman" w:cs="Times New Roman"/>
                <w:b/>
                <w:bCs/>
                <w:sz w:val="24"/>
                <w:szCs w:val="24"/>
                <w:lang w:val="en-US"/>
              </w:rPr>
              <w:t>KHA</w:t>
            </w:r>
          </w:p>
        </w:tc>
        <w:tc>
          <w:tcPr>
            <w:tcW w:w="1263" w:type="dxa"/>
            <w:vAlign w:val="center"/>
          </w:tcPr>
          <w:p w14:paraId="31ED2B83" w14:textId="77777777" w:rsidR="005A1E63" w:rsidRPr="00C82D97" w:rsidRDefault="005A1E63" w:rsidP="00DA54C3">
            <w:pPr>
              <w:jc w:val="center"/>
              <w:rPr>
                <w:rFonts w:ascii="Times New Roman" w:eastAsia="Calibri" w:hAnsi="Times New Roman" w:cs="Times New Roman"/>
                <w:b/>
                <w:bCs/>
                <w:sz w:val="24"/>
                <w:szCs w:val="24"/>
              </w:rPr>
            </w:pPr>
            <w:r w:rsidRPr="00C82D97">
              <w:rPr>
                <w:rFonts w:ascii="Times New Roman" w:eastAsia="Calibri" w:hAnsi="Times New Roman" w:cs="Times New Roman"/>
                <w:b/>
                <w:bCs/>
                <w:sz w:val="24"/>
                <w:szCs w:val="24"/>
                <w:lang w:val="en-US"/>
              </w:rPr>
              <w:t>CHO</w:t>
            </w:r>
          </w:p>
        </w:tc>
        <w:tc>
          <w:tcPr>
            <w:tcW w:w="1264" w:type="dxa"/>
            <w:vAlign w:val="center"/>
          </w:tcPr>
          <w:p w14:paraId="72AB1914" w14:textId="77777777" w:rsidR="005A1E63" w:rsidRPr="00C82D97" w:rsidRDefault="005A1E63" w:rsidP="00DA54C3">
            <w:pPr>
              <w:jc w:val="center"/>
              <w:rPr>
                <w:rFonts w:ascii="Times New Roman" w:eastAsia="Calibri" w:hAnsi="Times New Roman" w:cs="Times New Roman"/>
                <w:b/>
                <w:bCs/>
                <w:sz w:val="24"/>
                <w:szCs w:val="24"/>
              </w:rPr>
            </w:pPr>
            <w:r w:rsidRPr="00C82D97">
              <w:rPr>
                <w:rFonts w:ascii="Times New Roman" w:eastAsia="Calibri" w:hAnsi="Times New Roman" w:cs="Times New Roman"/>
                <w:b/>
                <w:bCs/>
                <w:sz w:val="24"/>
                <w:szCs w:val="24"/>
                <w:lang w:val="en-US"/>
              </w:rPr>
              <w:t>BIL</w:t>
            </w:r>
          </w:p>
        </w:tc>
      </w:tr>
      <w:tr w:rsidR="005A1E63" w:rsidRPr="00C82D97" w14:paraId="1B811798" w14:textId="77777777" w:rsidTr="00DA54C3">
        <w:trPr>
          <w:trHeight w:val="283"/>
          <w:jc w:val="center"/>
        </w:trPr>
        <w:tc>
          <w:tcPr>
            <w:tcW w:w="1263" w:type="dxa"/>
            <w:vAlign w:val="center"/>
          </w:tcPr>
          <w:p w14:paraId="5EB07392"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Number of trees</w:t>
            </w:r>
          </w:p>
        </w:tc>
        <w:tc>
          <w:tcPr>
            <w:tcW w:w="1263" w:type="dxa"/>
            <w:vAlign w:val="center"/>
          </w:tcPr>
          <w:p w14:paraId="324E89D2"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35</w:t>
            </w:r>
          </w:p>
        </w:tc>
        <w:tc>
          <w:tcPr>
            <w:tcW w:w="1264" w:type="dxa"/>
            <w:vAlign w:val="center"/>
          </w:tcPr>
          <w:p w14:paraId="0A0A18B5" w14:textId="77777777" w:rsidR="005A1E63" w:rsidRPr="00C82D97" w:rsidRDefault="005A1E63" w:rsidP="00DA54C3">
            <w:pPr>
              <w:jc w:val="center"/>
              <w:rPr>
                <w:rFonts w:ascii="Times New Roman" w:eastAsia="Calibri" w:hAnsi="Times New Roman" w:cs="Times New Roman"/>
                <w:sz w:val="24"/>
                <w:szCs w:val="24"/>
              </w:rPr>
            </w:pPr>
            <w:r w:rsidRPr="00C82D97">
              <w:rPr>
                <w:rFonts w:ascii="Times New Roman" w:eastAsia="Calibri" w:hAnsi="Times New Roman" w:cs="Times New Roman"/>
                <w:sz w:val="24"/>
                <w:szCs w:val="24"/>
                <w:lang w:val="en-US"/>
              </w:rPr>
              <w:t>1</w:t>
            </w:r>
            <w:r w:rsidRPr="00C82D97">
              <w:rPr>
                <w:rFonts w:ascii="Times New Roman" w:eastAsia="Calibri" w:hAnsi="Times New Roman" w:cs="Times New Roman"/>
                <w:sz w:val="24"/>
                <w:szCs w:val="24"/>
              </w:rPr>
              <w:t>8</w:t>
            </w:r>
          </w:p>
        </w:tc>
        <w:tc>
          <w:tcPr>
            <w:tcW w:w="1263" w:type="dxa"/>
            <w:vAlign w:val="center"/>
          </w:tcPr>
          <w:p w14:paraId="40627BF2"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26</w:t>
            </w:r>
          </w:p>
        </w:tc>
        <w:tc>
          <w:tcPr>
            <w:tcW w:w="1264" w:type="dxa"/>
            <w:vAlign w:val="center"/>
          </w:tcPr>
          <w:p w14:paraId="1D39C27E" w14:textId="77777777" w:rsidR="005A1E63" w:rsidRPr="00C82D97" w:rsidRDefault="005A1E63" w:rsidP="00DA54C3">
            <w:pPr>
              <w:jc w:val="center"/>
              <w:rPr>
                <w:rFonts w:ascii="Times New Roman" w:eastAsia="Calibri" w:hAnsi="Times New Roman" w:cs="Times New Roman"/>
                <w:sz w:val="24"/>
                <w:szCs w:val="24"/>
              </w:rPr>
            </w:pPr>
            <w:r w:rsidRPr="00C82D97">
              <w:rPr>
                <w:rFonts w:ascii="Times New Roman" w:eastAsia="Calibri" w:hAnsi="Times New Roman" w:cs="Times New Roman"/>
                <w:sz w:val="24"/>
                <w:szCs w:val="24"/>
              </w:rPr>
              <w:t>18</w:t>
            </w:r>
          </w:p>
        </w:tc>
        <w:tc>
          <w:tcPr>
            <w:tcW w:w="1263" w:type="dxa"/>
            <w:vAlign w:val="center"/>
          </w:tcPr>
          <w:p w14:paraId="4BE70B81"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20</w:t>
            </w:r>
          </w:p>
        </w:tc>
        <w:tc>
          <w:tcPr>
            <w:tcW w:w="1264" w:type="dxa"/>
            <w:vAlign w:val="center"/>
          </w:tcPr>
          <w:p w14:paraId="79B12263"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20</w:t>
            </w:r>
          </w:p>
        </w:tc>
      </w:tr>
      <w:tr w:rsidR="005A1E63" w:rsidRPr="00C82D97" w14:paraId="42EA96B4" w14:textId="77777777" w:rsidTr="00DA54C3">
        <w:trPr>
          <w:trHeight w:val="283"/>
          <w:jc w:val="center"/>
        </w:trPr>
        <w:tc>
          <w:tcPr>
            <w:tcW w:w="1263" w:type="dxa"/>
            <w:vAlign w:val="center"/>
          </w:tcPr>
          <w:p w14:paraId="4272DDC9"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Average age of trees (years)</w:t>
            </w:r>
          </w:p>
        </w:tc>
        <w:tc>
          <w:tcPr>
            <w:tcW w:w="1263" w:type="dxa"/>
            <w:vAlign w:val="center"/>
          </w:tcPr>
          <w:p w14:paraId="4BB3515E"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162</w:t>
            </w:r>
            <w:r w:rsidRPr="00C82D97">
              <w:rPr>
                <w:rFonts w:ascii="Times New Roman" w:eastAsia="Calibri" w:hAnsi="Times New Roman" w:cs="Times New Roman"/>
                <w:sz w:val="24"/>
                <w:szCs w:val="24"/>
              </w:rPr>
              <w:t xml:space="preserve"> </w:t>
            </w:r>
            <w:r w:rsidRPr="00C82D97">
              <w:rPr>
                <w:rFonts w:ascii="Times New Roman" w:hAnsi="Times New Roman" w:cs="Times New Roman"/>
                <w:color w:val="4D5156"/>
                <w:sz w:val="24"/>
                <w:szCs w:val="24"/>
                <w:shd w:val="clear" w:color="auto" w:fill="FFFFFF"/>
              </w:rPr>
              <w:t>±</w:t>
            </w:r>
            <w:r w:rsidRPr="00C82D97">
              <w:rPr>
                <w:rFonts w:ascii="Times New Roman" w:eastAsia="Calibri" w:hAnsi="Times New Roman" w:cs="Times New Roman"/>
                <w:sz w:val="24"/>
                <w:szCs w:val="24"/>
                <w:lang w:val="en-US"/>
              </w:rPr>
              <w:t>59</w:t>
            </w:r>
            <w:r w:rsidRPr="00C82D97">
              <w:rPr>
                <w:rFonts w:ascii="Times New Roman" w:eastAsia="Calibri" w:hAnsi="Times New Roman" w:cs="Times New Roman"/>
                <w:sz w:val="24"/>
                <w:szCs w:val="24"/>
              </w:rPr>
              <w:t>,</w:t>
            </w:r>
            <w:r w:rsidRPr="00C82D97">
              <w:rPr>
                <w:rFonts w:ascii="Times New Roman" w:eastAsia="Calibri" w:hAnsi="Times New Roman" w:cs="Times New Roman"/>
                <w:sz w:val="24"/>
                <w:szCs w:val="24"/>
                <w:lang w:val="en-US"/>
              </w:rPr>
              <w:t>4</w:t>
            </w:r>
          </w:p>
        </w:tc>
        <w:tc>
          <w:tcPr>
            <w:tcW w:w="1264" w:type="dxa"/>
            <w:vAlign w:val="center"/>
          </w:tcPr>
          <w:p w14:paraId="39456BD3" w14:textId="77777777" w:rsidR="005A1E63" w:rsidRPr="00C82D97" w:rsidRDefault="005A1E63" w:rsidP="00DA54C3">
            <w:pPr>
              <w:jc w:val="center"/>
              <w:rPr>
                <w:rFonts w:ascii="Times New Roman" w:eastAsia="Calibri" w:hAnsi="Times New Roman" w:cs="Times New Roman"/>
                <w:sz w:val="24"/>
                <w:szCs w:val="24"/>
              </w:rPr>
            </w:pPr>
            <w:r w:rsidRPr="00C82D97">
              <w:rPr>
                <w:rFonts w:ascii="Times New Roman" w:eastAsia="Calibri" w:hAnsi="Times New Roman" w:cs="Times New Roman"/>
                <w:sz w:val="24"/>
                <w:szCs w:val="24"/>
              </w:rPr>
              <w:t xml:space="preserve">263 </w:t>
            </w:r>
            <w:r w:rsidRPr="00C82D97">
              <w:rPr>
                <w:rFonts w:ascii="Times New Roman" w:hAnsi="Times New Roman" w:cs="Times New Roman"/>
                <w:color w:val="4D5156"/>
                <w:sz w:val="24"/>
                <w:szCs w:val="24"/>
                <w:shd w:val="clear" w:color="auto" w:fill="FFFFFF"/>
              </w:rPr>
              <w:t>±</w:t>
            </w:r>
            <w:r w:rsidRPr="00C82D97">
              <w:rPr>
                <w:rFonts w:ascii="Times New Roman" w:eastAsia="Calibri" w:hAnsi="Times New Roman" w:cs="Times New Roman"/>
                <w:sz w:val="24"/>
                <w:szCs w:val="24"/>
              </w:rPr>
              <w:t>73,6</w:t>
            </w:r>
          </w:p>
        </w:tc>
        <w:tc>
          <w:tcPr>
            <w:tcW w:w="1263" w:type="dxa"/>
            <w:vAlign w:val="center"/>
          </w:tcPr>
          <w:p w14:paraId="37464DFA" w14:textId="77777777" w:rsidR="005A1E63" w:rsidRPr="00C82D97" w:rsidRDefault="005A1E63" w:rsidP="00DA54C3">
            <w:pPr>
              <w:jc w:val="center"/>
              <w:rPr>
                <w:rFonts w:ascii="Times New Roman" w:eastAsia="Calibri" w:hAnsi="Times New Roman" w:cs="Times New Roman"/>
                <w:sz w:val="24"/>
                <w:szCs w:val="24"/>
              </w:rPr>
            </w:pPr>
            <w:r w:rsidRPr="00C82D97">
              <w:rPr>
                <w:rFonts w:ascii="Times New Roman" w:eastAsia="Calibri" w:hAnsi="Times New Roman" w:cs="Times New Roman"/>
                <w:sz w:val="24"/>
                <w:szCs w:val="24"/>
                <w:lang w:val="en-US"/>
              </w:rPr>
              <w:t>133</w:t>
            </w:r>
            <w:r w:rsidRPr="00C82D97">
              <w:rPr>
                <w:rFonts w:ascii="Times New Roman" w:hAnsi="Times New Roman" w:cs="Times New Roman"/>
                <w:color w:val="4D5156"/>
                <w:sz w:val="24"/>
                <w:szCs w:val="24"/>
                <w:shd w:val="clear" w:color="auto" w:fill="FFFFFF"/>
              </w:rPr>
              <w:t>±</w:t>
            </w:r>
            <w:r w:rsidRPr="00C82D97">
              <w:rPr>
                <w:rFonts w:ascii="Times New Roman" w:eastAsia="Calibri" w:hAnsi="Times New Roman" w:cs="Times New Roman"/>
                <w:sz w:val="24"/>
                <w:szCs w:val="24"/>
              </w:rPr>
              <w:t>35,9</w:t>
            </w:r>
          </w:p>
        </w:tc>
        <w:tc>
          <w:tcPr>
            <w:tcW w:w="1264" w:type="dxa"/>
            <w:vAlign w:val="center"/>
          </w:tcPr>
          <w:p w14:paraId="1F2A3EDF"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300</w:t>
            </w:r>
            <w:r w:rsidRPr="00C82D97">
              <w:rPr>
                <w:rFonts w:ascii="Times New Roman" w:hAnsi="Times New Roman" w:cs="Times New Roman"/>
                <w:color w:val="4D5156"/>
                <w:sz w:val="24"/>
                <w:szCs w:val="24"/>
                <w:shd w:val="clear" w:color="auto" w:fill="FFFFFF"/>
              </w:rPr>
              <w:t>±</w:t>
            </w:r>
            <w:r w:rsidRPr="00C82D97">
              <w:rPr>
                <w:rFonts w:ascii="Times New Roman" w:eastAsia="Calibri" w:hAnsi="Times New Roman" w:cs="Times New Roman"/>
                <w:sz w:val="24"/>
                <w:szCs w:val="24"/>
              </w:rPr>
              <w:t>3</w:t>
            </w:r>
            <w:r w:rsidRPr="00C82D97">
              <w:rPr>
                <w:rFonts w:ascii="Times New Roman" w:eastAsia="Calibri" w:hAnsi="Times New Roman" w:cs="Times New Roman"/>
                <w:sz w:val="24"/>
                <w:szCs w:val="24"/>
                <w:lang w:val="en-US"/>
              </w:rPr>
              <w:t>6</w:t>
            </w:r>
            <w:r w:rsidRPr="00C82D97">
              <w:rPr>
                <w:rFonts w:ascii="Times New Roman" w:eastAsia="Calibri" w:hAnsi="Times New Roman" w:cs="Times New Roman"/>
                <w:sz w:val="24"/>
                <w:szCs w:val="24"/>
              </w:rPr>
              <w:t>,</w:t>
            </w:r>
            <w:r w:rsidRPr="00C82D97">
              <w:rPr>
                <w:rFonts w:ascii="Times New Roman" w:eastAsia="Calibri" w:hAnsi="Times New Roman" w:cs="Times New Roman"/>
                <w:sz w:val="24"/>
                <w:szCs w:val="24"/>
                <w:lang w:val="en-US"/>
              </w:rPr>
              <w:t>7</w:t>
            </w:r>
          </w:p>
        </w:tc>
        <w:tc>
          <w:tcPr>
            <w:tcW w:w="1263" w:type="dxa"/>
            <w:vAlign w:val="center"/>
          </w:tcPr>
          <w:p w14:paraId="32BABCB1"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rPr>
              <w:t>331,35</w:t>
            </w:r>
            <w:r w:rsidRPr="00C82D97">
              <w:rPr>
                <w:rFonts w:ascii="Times New Roman" w:hAnsi="Times New Roman" w:cs="Times New Roman"/>
                <w:color w:val="4D5156"/>
                <w:sz w:val="24"/>
                <w:szCs w:val="24"/>
                <w:shd w:val="clear" w:color="auto" w:fill="FFFFFF"/>
              </w:rPr>
              <w:t>±</w:t>
            </w:r>
            <w:r w:rsidRPr="00C82D97">
              <w:rPr>
                <w:rFonts w:ascii="Times New Roman" w:eastAsia="Calibri" w:hAnsi="Times New Roman" w:cs="Times New Roman"/>
                <w:sz w:val="24"/>
                <w:szCs w:val="24"/>
              </w:rPr>
              <w:t>11</w:t>
            </w:r>
            <w:r w:rsidRPr="00C82D97">
              <w:rPr>
                <w:rFonts w:ascii="Times New Roman" w:eastAsia="Calibri" w:hAnsi="Times New Roman" w:cs="Times New Roman"/>
                <w:sz w:val="24"/>
                <w:szCs w:val="24"/>
                <w:lang w:val="en-US"/>
              </w:rPr>
              <w:t>8</w:t>
            </w:r>
          </w:p>
        </w:tc>
        <w:tc>
          <w:tcPr>
            <w:tcW w:w="1264" w:type="dxa"/>
            <w:vAlign w:val="center"/>
          </w:tcPr>
          <w:p w14:paraId="40E5974F"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rPr>
              <w:t>163</w:t>
            </w:r>
            <w:r w:rsidRPr="00C82D97">
              <w:rPr>
                <w:rFonts w:ascii="Times New Roman" w:hAnsi="Times New Roman" w:cs="Times New Roman"/>
                <w:color w:val="4D5156"/>
                <w:sz w:val="24"/>
                <w:szCs w:val="24"/>
                <w:shd w:val="clear" w:color="auto" w:fill="FFFFFF"/>
              </w:rPr>
              <w:t>±</w:t>
            </w:r>
            <w:r w:rsidRPr="00C82D97">
              <w:rPr>
                <w:rFonts w:ascii="Times New Roman" w:eastAsia="Calibri" w:hAnsi="Times New Roman" w:cs="Times New Roman"/>
                <w:sz w:val="24"/>
                <w:szCs w:val="24"/>
              </w:rPr>
              <w:t>22</w:t>
            </w:r>
          </w:p>
        </w:tc>
      </w:tr>
      <w:tr w:rsidR="005A1E63" w:rsidRPr="00C82D97" w14:paraId="5054B617" w14:textId="77777777" w:rsidTr="00DA54C3">
        <w:trPr>
          <w:trHeight w:val="283"/>
          <w:jc w:val="center"/>
        </w:trPr>
        <w:tc>
          <w:tcPr>
            <w:tcW w:w="1263" w:type="dxa"/>
            <w:vAlign w:val="center"/>
          </w:tcPr>
          <w:p w14:paraId="3CA44B89"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Mean dbh (cm)</w:t>
            </w:r>
          </w:p>
        </w:tc>
        <w:tc>
          <w:tcPr>
            <w:tcW w:w="1263" w:type="dxa"/>
            <w:vAlign w:val="center"/>
          </w:tcPr>
          <w:p w14:paraId="05F29FF0" w14:textId="77777777" w:rsidR="005A1E63" w:rsidRPr="00C82D97" w:rsidRDefault="005A1E63" w:rsidP="00DA54C3">
            <w:pPr>
              <w:jc w:val="center"/>
              <w:rPr>
                <w:rFonts w:ascii="Times New Roman" w:eastAsia="Calibri" w:hAnsi="Times New Roman" w:cs="Times New Roman"/>
                <w:sz w:val="24"/>
                <w:szCs w:val="24"/>
                <w:lang w:val="en-US"/>
              </w:rPr>
            </w:pPr>
          </w:p>
        </w:tc>
        <w:tc>
          <w:tcPr>
            <w:tcW w:w="1264" w:type="dxa"/>
            <w:vAlign w:val="center"/>
          </w:tcPr>
          <w:p w14:paraId="47EE7382"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rPr>
              <w:t>36.6</w:t>
            </w:r>
          </w:p>
        </w:tc>
        <w:tc>
          <w:tcPr>
            <w:tcW w:w="1263" w:type="dxa"/>
            <w:vAlign w:val="center"/>
          </w:tcPr>
          <w:p w14:paraId="21D21A58"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15.3</w:t>
            </w:r>
          </w:p>
        </w:tc>
        <w:tc>
          <w:tcPr>
            <w:tcW w:w="1264" w:type="dxa"/>
            <w:vAlign w:val="center"/>
          </w:tcPr>
          <w:p w14:paraId="14496CD3" w14:textId="77777777" w:rsidR="005A1E63" w:rsidRPr="00C82D97" w:rsidRDefault="005A1E63" w:rsidP="00DA54C3">
            <w:pP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22.3</w:t>
            </w:r>
          </w:p>
        </w:tc>
        <w:tc>
          <w:tcPr>
            <w:tcW w:w="1263" w:type="dxa"/>
            <w:vAlign w:val="center"/>
          </w:tcPr>
          <w:p w14:paraId="5FE09FBC"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rPr>
              <w:t>13.7</w:t>
            </w:r>
          </w:p>
        </w:tc>
        <w:tc>
          <w:tcPr>
            <w:tcW w:w="1264" w:type="dxa"/>
            <w:vAlign w:val="center"/>
          </w:tcPr>
          <w:p w14:paraId="475CDB45"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rPr>
              <w:t>16.9</w:t>
            </w:r>
          </w:p>
        </w:tc>
      </w:tr>
      <w:tr w:rsidR="005A1E63" w:rsidRPr="00C82D97" w14:paraId="4D619DE4" w14:textId="77777777" w:rsidTr="00DA54C3">
        <w:trPr>
          <w:trHeight w:val="283"/>
          <w:jc w:val="center"/>
        </w:trPr>
        <w:tc>
          <w:tcPr>
            <w:tcW w:w="1263" w:type="dxa"/>
            <w:vAlign w:val="center"/>
          </w:tcPr>
          <w:p w14:paraId="5CDA69E5"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Mean tree height (m)</w:t>
            </w:r>
          </w:p>
        </w:tc>
        <w:tc>
          <w:tcPr>
            <w:tcW w:w="1263" w:type="dxa"/>
            <w:vAlign w:val="center"/>
          </w:tcPr>
          <w:p w14:paraId="421D525A" w14:textId="77777777" w:rsidR="005A1E63" w:rsidRPr="00C82D97" w:rsidRDefault="005A1E63" w:rsidP="00DA54C3">
            <w:pPr>
              <w:jc w:val="center"/>
              <w:rPr>
                <w:rFonts w:ascii="Times New Roman" w:eastAsia="Calibri" w:hAnsi="Times New Roman" w:cs="Times New Roman"/>
                <w:sz w:val="24"/>
                <w:szCs w:val="24"/>
                <w:lang w:val="en-US"/>
              </w:rPr>
            </w:pPr>
          </w:p>
        </w:tc>
        <w:tc>
          <w:tcPr>
            <w:tcW w:w="1264" w:type="dxa"/>
            <w:vAlign w:val="center"/>
          </w:tcPr>
          <w:p w14:paraId="79ED3091"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rPr>
              <w:t>14.5</w:t>
            </w:r>
          </w:p>
        </w:tc>
        <w:tc>
          <w:tcPr>
            <w:tcW w:w="1263" w:type="dxa"/>
            <w:vAlign w:val="center"/>
          </w:tcPr>
          <w:p w14:paraId="1B6D1DC5"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9</w:t>
            </w:r>
          </w:p>
        </w:tc>
        <w:tc>
          <w:tcPr>
            <w:tcW w:w="1264" w:type="dxa"/>
            <w:vAlign w:val="center"/>
          </w:tcPr>
          <w:p w14:paraId="441BC20B" w14:textId="77777777" w:rsidR="005A1E63" w:rsidRPr="00C82D97" w:rsidRDefault="005A1E63" w:rsidP="00DA54C3">
            <w:pP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11.7</w:t>
            </w:r>
          </w:p>
        </w:tc>
        <w:tc>
          <w:tcPr>
            <w:tcW w:w="1263" w:type="dxa"/>
            <w:vAlign w:val="center"/>
          </w:tcPr>
          <w:p w14:paraId="77EFF1AA"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rPr>
              <w:t>5.4</w:t>
            </w:r>
          </w:p>
        </w:tc>
        <w:tc>
          <w:tcPr>
            <w:tcW w:w="1264" w:type="dxa"/>
            <w:vAlign w:val="center"/>
          </w:tcPr>
          <w:p w14:paraId="4B170683"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rPr>
              <w:t>9.12</w:t>
            </w:r>
          </w:p>
        </w:tc>
      </w:tr>
      <w:tr w:rsidR="005A1E63" w:rsidRPr="00C82D97" w14:paraId="141335F2" w14:textId="77777777" w:rsidTr="00DA54C3">
        <w:trPr>
          <w:trHeight w:val="283"/>
          <w:jc w:val="center"/>
        </w:trPr>
        <w:tc>
          <w:tcPr>
            <w:tcW w:w="1263" w:type="dxa"/>
            <w:vAlign w:val="center"/>
          </w:tcPr>
          <w:p w14:paraId="34F3068D"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Average tree ring width (mm)</w:t>
            </w:r>
          </w:p>
        </w:tc>
        <w:tc>
          <w:tcPr>
            <w:tcW w:w="1263" w:type="dxa"/>
            <w:vAlign w:val="center"/>
          </w:tcPr>
          <w:p w14:paraId="6A4F1714"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0,98+0,12</w:t>
            </w:r>
          </w:p>
        </w:tc>
        <w:tc>
          <w:tcPr>
            <w:tcW w:w="1264" w:type="dxa"/>
            <w:vAlign w:val="center"/>
          </w:tcPr>
          <w:p w14:paraId="77353B85" w14:textId="77777777" w:rsidR="005A1E63" w:rsidRPr="00C82D97" w:rsidRDefault="005A1E63" w:rsidP="00DA54C3">
            <w:pPr>
              <w:jc w:val="center"/>
              <w:rPr>
                <w:rFonts w:ascii="Times New Roman" w:eastAsia="Calibri" w:hAnsi="Times New Roman" w:cs="Times New Roman"/>
                <w:sz w:val="24"/>
                <w:szCs w:val="24"/>
              </w:rPr>
            </w:pPr>
            <w:r w:rsidRPr="00C82D97">
              <w:rPr>
                <w:rFonts w:ascii="Times New Roman" w:eastAsia="Calibri" w:hAnsi="Times New Roman" w:cs="Times New Roman"/>
                <w:sz w:val="24"/>
                <w:szCs w:val="24"/>
              </w:rPr>
              <w:t>0,</w:t>
            </w:r>
            <w:r w:rsidRPr="00C82D97">
              <w:rPr>
                <w:rFonts w:ascii="Times New Roman" w:eastAsia="Calibri" w:hAnsi="Times New Roman" w:cs="Times New Roman"/>
                <w:sz w:val="24"/>
                <w:szCs w:val="24"/>
                <w:lang w:val="en-US"/>
              </w:rPr>
              <w:t>98+0,14</w:t>
            </w:r>
          </w:p>
        </w:tc>
        <w:tc>
          <w:tcPr>
            <w:tcW w:w="1263" w:type="dxa"/>
            <w:vAlign w:val="center"/>
          </w:tcPr>
          <w:p w14:paraId="503954AD" w14:textId="77777777" w:rsidR="005A1E63" w:rsidRPr="00C82D97" w:rsidRDefault="005A1E63" w:rsidP="00DA54C3">
            <w:pPr>
              <w:jc w:val="center"/>
              <w:rPr>
                <w:rFonts w:ascii="Times New Roman" w:eastAsia="Calibri" w:hAnsi="Times New Roman" w:cs="Times New Roman"/>
                <w:sz w:val="24"/>
                <w:szCs w:val="24"/>
              </w:rPr>
            </w:pPr>
            <w:r w:rsidRPr="00C82D97">
              <w:rPr>
                <w:rFonts w:ascii="Times New Roman" w:eastAsia="Calibri" w:hAnsi="Times New Roman" w:cs="Times New Roman"/>
                <w:sz w:val="24"/>
                <w:szCs w:val="24"/>
                <w:lang w:val="en-US"/>
              </w:rPr>
              <w:t>0,95+0,3</w:t>
            </w:r>
          </w:p>
        </w:tc>
        <w:tc>
          <w:tcPr>
            <w:tcW w:w="1264" w:type="dxa"/>
            <w:vAlign w:val="center"/>
          </w:tcPr>
          <w:p w14:paraId="42725853" w14:textId="77777777" w:rsidR="005A1E63" w:rsidRPr="00C82D97" w:rsidRDefault="005A1E63" w:rsidP="00DA54C3">
            <w:pPr>
              <w:jc w:val="center"/>
              <w:rPr>
                <w:rFonts w:ascii="Times New Roman" w:eastAsia="Calibri" w:hAnsi="Times New Roman" w:cs="Times New Roman"/>
                <w:sz w:val="24"/>
                <w:szCs w:val="24"/>
              </w:rPr>
            </w:pPr>
            <w:r w:rsidRPr="00C82D97">
              <w:rPr>
                <w:rFonts w:ascii="Times New Roman" w:eastAsia="Calibri" w:hAnsi="Times New Roman" w:cs="Times New Roman"/>
                <w:sz w:val="24"/>
                <w:szCs w:val="24"/>
                <w:lang w:val="en-US"/>
              </w:rPr>
              <w:t>0,95+0,29</w:t>
            </w:r>
          </w:p>
        </w:tc>
        <w:tc>
          <w:tcPr>
            <w:tcW w:w="1263" w:type="dxa"/>
            <w:vAlign w:val="center"/>
          </w:tcPr>
          <w:p w14:paraId="37B33C13"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rPr>
              <w:t>0,</w:t>
            </w:r>
            <w:r w:rsidRPr="00C82D97">
              <w:rPr>
                <w:rFonts w:ascii="Times New Roman" w:eastAsia="Calibri" w:hAnsi="Times New Roman" w:cs="Times New Roman"/>
                <w:sz w:val="24"/>
                <w:szCs w:val="24"/>
                <w:lang w:val="en-US"/>
              </w:rPr>
              <w:t>98+0,29</w:t>
            </w:r>
          </w:p>
        </w:tc>
        <w:tc>
          <w:tcPr>
            <w:tcW w:w="1264" w:type="dxa"/>
            <w:vAlign w:val="center"/>
          </w:tcPr>
          <w:p w14:paraId="72146929" w14:textId="77777777" w:rsidR="005A1E63" w:rsidRPr="00C82D97" w:rsidRDefault="005A1E63" w:rsidP="00DA54C3">
            <w:pPr>
              <w:jc w:val="center"/>
              <w:rPr>
                <w:rFonts w:ascii="Times New Roman" w:eastAsia="Calibri" w:hAnsi="Times New Roman" w:cs="Times New Roman"/>
                <w:sz w:val="24"/>
                <w:szCs w:val="24"/>
              </w:rPr>
            </w:pPr>
            <w:r w:rsidRPr="00C82D97">
              <w:rPr>
                <w:rFonts w:ascii="Times New Roman" w:eastAsia="Calibri" w:hAnsi="Times New Roman" w:cs="Times New Roman"/>
                <w:sz w:val="24"/>
                <w:szCs w:val="24"/>
                <w:lang w:val="en-US"/>
              </w:rPr>
              <w:t>0,98+0,11</w:t>
            </w:r>
          </w:p>
        </w:tc>
      </w:tr>
      <w:tr w:rsidR="005A1E63" w:rsidRPr="00C82D97" w14:paraId="7D207B4A" w14:textId="77777777" w:rsidTr="00DA54C3">
        <w:trPr>
          <w:trHeight w:val="283"/>
          <w:jc w:val="center"/>
        </w:trPr>
        <w:tc>
          <w:tcPr>
            <w:tcW w:w="1263" w:type="dxa"/>
            <w:vAlign w:val="center"/>
          </w:tcPr>
          <w:p w14:paraId="3482DD36" w14:textId="318D1FA5" w:rsidR="005A1E63" w:rsidRPr="00C82D97" w:rsidRDefault="00715D06"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A</w:t>
            </w:r>
            <w:r w:rsidR="005A1E63" w:rsidRPr="00C82D97">
              <w:rPr>
                <w:rFonts w:ascii="Times New Roman" w:eastAsia="Calibri" w:hAnsi="Times New Roman" w:cs="Times New Roman"/>
                <w:sz w:val="24"/>
                <w:szCs w:val="24"/>
                <w:lang w:val="en-US"/>
              </w:rPr>
              <w:t>ctive soil layer deep (cm)</w:t>
            </w:r>
          </w:p>
        </w:tc>
        <w:tc>
          <w:tcPr>
            <w:tcW w:w="1263" w:type="dxa"/>
            <w:vAlign w:val="center"/>
          </w:tcPr>
          <w:p w14:paraId="1B6D318B" w14:textId="77777777" w:rsidR="005A1E63" w:rsidRPr="00C82D97" w:rsidRDefault="005A1E63" w:rsidP="00DA54C3">
            <w:pPr>
              <w:jc w:val="center"/>
              <w:rPr>
                <w:rFonts w:ascii="Times New Roman" w:eastAsia="Calibri" w:hAnsi="Times New Roman" w:cs="Times New Roman"/>
                <w:sz w:val="24"/>
                <w:szCs w:val="24"/>
                <w:highlight w:val="yellow"/>
                <w:lang w:val="en-US"/>
              </w:rPr>
            </w:pPr>
            <w:r w:rsidRPr="00C82D97">
              <w:rPr>
                <w:rFonts w:ascii="Times New Roman" w:eastAsia="Calibri" w:hAnsi="Times New Roman" w:cs="Times New Roman"/>
                <w:sz w:val="24"/>
                <w:szCs w:val="24"/>
                <w:highlight w:val="yellow"/>
                <w:lang w:val="en-US"/>
              </w:rPr>
              <w:t>?</w:t>
            </w:r>
          </w:p>
        </w:tc>
        <w:tc>
          <w:tcPr>
            <w:tcW w:w="1264" w:type="dxa"/>
            <w:vAlign w:val="center"/>
          </w:tcPr>
          <w:p w14:paraId="47125B91" w14:textId="77777777" w:rsidR="005A1E63" w:rsidRPr="00C82D97" w:rsidRDefault="005A1E63" w:rsidP="00DA54C3">
            <w:pPr>
              <w:jc w:val="center"/>
              <w:rPr>
                <w:rFonts w:ascii="Times New Roman" w:eastAsia="Calibri" w:hAnsi="Times New Roman" w:cs="Times New Roman"/>
                <w:sz w:val="24"/>
                <w:szCs w:val="24"/>
                <w:highlight w:val="yellow"/>
                <w:lang w:val="en-US"/>
              </w:rPr>
            </w:pPr>
            <w:r w:rsidRPr="00C82D97">
              <w:rPr>
                <w:rFonts w:ascii="Times New Roman" w:eastAsia="Calibri" w:hAnsi="Times New Roman" w:cs="Times New Roman"/>
                <w:sz w:val="24"/>
                <w:szCs w:val="24"/>
                <w:highlight w:val="yellow"/>
                <w:lang w:val="en-US"/>
              </w:rPr>
              <w:t>?</w:t>
            </w:r>
          </w:p>
        </w:tc>
        <w:tc>
          <w:tcPr>
            <w:tcW w:w="1263" w:type="dxa"/>
            <w:vAlign w:val="center"/>
          </w:tcPr>
          <w:p w14:paraId="264F9AC0" w14:textId="77777777" w:rsidR="005A1E63" w:rsidRPr="00C82D97" w:rsidRDefault="005A1E63" w:rsidP="00DA54C3">
            <w:pPr>
              <w:jc w:val="center"/>
              <w:rPr>
                <w:rFonts w:ascii="Times New Roman" w:eastAsia="Calibri" w:hAnsi="Times New Roman" w:cs="Times New Roman"/>
                <w:sz w:val="24"/>
                <w:szCs w:val="24"/>
                <w:highlight w:val="yellow"/>
                <w:lang w:val="en-US"/>
              </w:rPr>
            </w:pPr>
            <w:r w:rsidRPr="00C82D97">
              <w:rPr>
                <w:rFonts w:ascii="Times New Roman" w:eastAsia="Calibri" w:hAnsi="Times New Roman" w:cs="Times New Roman"/>
                <w:sz w:val="24"/>
                <w:szCs w:val="24"/>
                <w:highlight w:val="yellow"/>
                <w:lang w:val="en-US"/>
              </w:rPr>
              <w:t>?</w:t>
            </w:r>
          </w:p>
        </w:tc>
        <w:tc>
          <w:tcPr>
            <w:tcW w:w="1264" w:type="dxa"/>
            <w:vAlign w:val="center"/>
          </w:tcPr>
          <w:p w14:paraId="56F07FC1" w14:textId="77777777" w:rsidR="005A1E63" w:rsidRPr="00C82D97" w:rsidRDefault="005A1E63" w:rsidP="00DA54C3">
            <w:pPr>
              <w:jc w:val="center"/>
              <w:rPr>
                <w:rFonts w:ascii="Times New Roman" w:eastAsia="Calibri" w:hAnsi="Times New Roman" w:cs="Times New Roman"/>
                <w:sz w:val="24"/>
                <w:szCs w:val="24"/>
                <w:highlight w:val="yellow"/>
                <w:lang w:val="en-US"/>
              </w:rPr>
            </w:pPr>
          </w:p>
        </w:tc>
        <w:tc>
          <w:tcPr>
            <w:tcW w:w="1263" w:type="dxa"/>
            <w:vAlign w:val="center"/>
          </w:tcPr>
          <w:p w14:paraId="6361FE4E" w14:textId="77777777" w:rsidR="005A1E63" w:rsidRPr="00C82D97" w:rsidRDefault="005A1E63" w:rsidP="00DA54C3">
            <w:pPr>
              <w:jc w:val="center"/>
              <w:rPr>
                <w:rFonts w:ascii="Times New Roman" w:eastAsia="Calibri" w:hAnsi="Times New Roman" w:cs="Times New Roman"/>
                <w:sz w:val="24"/>
                <w:szCs w:val="24"/>
                <w:highlight w:val="yellow"/>
              </w:rPr>
            </w:pPr>
            <w:r w:rsidRPr="00C82D97">
              <w:rPr>
                <w:rFonts w:ascii="Times New Roman" w:eastAsia="Calibri" w:hAnsi="Times New Roman" w:cs="Times New Roman"/>
                <w:sz w:val="24"/>
                <w:szCs w:val="24"/>
                <w:highlight w:val="yellow"/>
              </w:rPr>
              <w:t>14</w:t>
            </w:r>
          </w:p>
        </w:tc>
        <w:tc>
          <w:tcPr>
            <w:tcW w:w="1264" w:type="dxa"/>
            <w:vAlign w:val="center"/>
          </w:tcPr>
          <w:p w14:paraId="4165E574" w14:textId="77777777" w:rsidR="005A1E63" w:rsidRPr="00C82D97" w:rsidRDefault="005A1E63" w:rsidP="00DA54C3">
            <w:pPr>
              <w:jc w:val="center"/>
              <w:rPr>
                <w:rFonts w:ascii="Times New Roman" w:eastAsia="Calibri" w:hAnsi="Times New Roman" w:cs="Times New Roman"/>
                <w:sz w:val="24"/>
                <w:szCs w:val="24"/>
                <w:highlight w:val="yellow"/>
              </w:rPr>
            </w:pPr>
            <w:r w:rsidRPr="00C82D97">
              <w:rPr>
                <w:rFonts w:ascii="Times New Roman" w:eastAsia="Calibri" w:hAnsi="Times New Roman" w:cs="Times New Roman"/>
                <w:sz w:val="24"/>
                <w:szCs w:val="24"/>
                <w:highlight w:val="yellow"/>
              </w:rPr>
              <w:t>?</w:t>
            </w:r>
          </w:p>
        </w:tc>
      </w:tr>
      <w:bookmarkEnd w:id="796"/>
    </w:tbl>
    <w:p w14:paraId="27A2653A" w14:textId="601CE99F" w:rsidR="00FB1357" w:rsidRPr="00C82D97" w:rsidRDefault="00FB1357">
      <w:pPr>
        <w:rPr>
          <w:sz w:val="24"/>
          <w:szCs w:val="24"/>
        </w:rPr>
      </w:pPr>
    </w:p>
    <w:sectPr w:rsidR="00FB1357" w:rsidRPr="00C82D97" w:rsidSect="00330CC1">
      <w:pgSz w:w="11906" w:h="16838"/>
      <w:pgMar w:top="1134" w:right="850" w:bottom="1134" w:left="1701"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8" w:author="Alberto Arzac" w:date="2025-02-13T14:50:00Z" w:initials="AA">
    <w:p w14:paraId="7C6F14C4" w14:textId="77777777" w:rsidR="00D30C17" w:rsidRPr="00334EC6" w:rsidRDefault="00D30C17" w:rsidP="00267A12">
      <w:pPr>
        <w:pStyle w:val="a5"/>
        <w:rPr>
          <w:lang w:val="en-US"/>
        </w:rPr>
      </w:pPr>
      <w:r>
        <w:rPr>
          <w:rStyle w:val="a4"/>
        </w:rPr>
        <w:annotationRef/>
      </w:r>
      <w:r w:rsidRPr="00334EC6">
        <w:rPr>
          <w:lang w:val="en-US"/>
        </w:rPr>
        <w:t>The text should be edited more, but I will work on that when you finish a full version of the draft</w:t>
      </w:r>
    </w:p>
  </w:comment>
  <w:comment w:id="142" w:author="Alberto Arzac" w:date="2024-01-26T11:55:00Z" w:initials="AA">
    <w:p w14:paraId="7A021706" w14:textId="343194D9" w:rsidR="00D30C17" w:rsidRPr="00EE6761" w:rsidRDefault="00D30C17" w:rsidP="00F22DB8">
      <w:pPr>
        <w:pStyle w:val="a5"/>
        <w:rPr>
          <w:lang w:val="en-US"/>
        </w:rPr>
      </w:pPr>
      <w:r>
        <w:rPr>
          <w:rStyle w:val="a4"/>
        </w:rPr>
        <w:annotationRef/>
      </w:r>
      <w:r w:rsidRPr="00EE6761">
        <w:rPr>
          <w:lang w:val="en-US"/>
        </w:rPr>
        <w:t>northern treeline</w:t>
      </w:r>
    </w:p>
  </w:comment>
  <w:comment w:id="144" w:author="Alberto Arzac" w:date="2025-02-13T14:44:00Z" w:initials="AA">
    <w:p w14:paraId="443A462C" w14:textId="77777777" w:rsidR="00D30C17" w:rsidRPr="00334EC6" w:rsidRDefault="00D30C17" w:rsidP="00CC7ECC">
      <w:pPr>
        <w:pStyle w:val="a5"/>
        <w:rPr>
          <w:lang w:val="en-US"/>
        </w:rPr>
      </w:pPr>
      <w:r>
        <w:rPr>
          <w:rStyle w:val="a4"/>
        </w:rPr>
        <w:annotationRef/>
      </w:r>
      <w:r w:rsidRPr="00334EC6">
        <w:rPr>
          <w:lang w:val="en-US"/>
        </w:rPr>
        <w:t xml:space="preserve">First time a species is mentioned it should ne indicated the author </w:t>
      </w:r>
    </w:p>
  </w:comment>
  <w:comment w:id="162" w:author="Alberto Arzac" w:date="2025-02-13T14:51:00Z" w:initials="AA">
    <w:p w14:paraId="4160B86B" w14:textId="77777777" w:rsidR="00D30C17" w:rsidRPr="00334EC6" w:rsidRDefault="00D30C17" w:rsidP="00267A12">
      <w:pPr>
        <w:pStyle w:val="a5"/>
        <w:rPr>
          <w:lang w:val="en-US"/>
        </w:rPr>
      </w:pPr>
      <w:r>
        <w:rPr>
          <w:rStyle w:val="a4"/>
        </w:rPr>
        <w:annotationRef/>
      </w:r>
      <w:r w:rsidRPr="00334EC6">
        <w:rPr>
          <w:lang w:val="en-US"/>
        </w:rPr>
        <w:t>No need to mention the names again because you have already defined abbreviations for the sites earlier</w:t>
      </w:r>
    </w:p>
  </w:comment>
  <w:comment w:id="178" w:author="Alberto Arzac" w:date="2025-02-13T14:51:00Z" w:initials="AA">
    <w:p w14:paraId="59D9A1F0" w14:textId="77777777" w:rsidR="00D30C17" w:rsidRPr="00334EC6" w:rsidRDefault="00D30C17" w:rsidP="00267A12">
      <w:pPr>
        <w:pStyle w:val="a5"/>
        <w:rPr>
          <w:lang w:val="en-US"/>
        </w:rPr>
      </w:pPr>
      <w:r>
        <w:rPr>
          <w:rStyle w:val="a4"/>
        </w:rPr>
        <w:annotationRef/>
      </w:r>
      <w:r w:rsidRPr="00334EC6">
        <w:rPr>
          <w:lang w:val="en-US"/>
        </w:rPr>
        <w:t>I would send this table to supplements</w:t>
      </w:r>
    </w:p>
  </w:comment>
  <w:comment w:id="401" w:author="Alberto Arzac" w:date="2025-02-13T14:54:00Z" w:initials="AA">
    <w:p w14:paraId="076797FF" w14:textId="77777777" w:rsidR="00D30C17" w:rsidRPr="00334EC6" w:rsidRDefault="00D30C17" w:rsidP="00267A12">
      <w:pPr>
        <w:pStyle w:val="a5"/>
        <w:rPr>
          <w:lang w:val="en-US"/>
        </w:rPr>
      </w:pPr>
      <w:r>
        <w:rPr>
          <w:rStyle w:val="a4"/>
        </w:rPr>
        <w:annotationRef/>
      </w:r>
      <w:r w:rsidRPr="00334EC6">
        <w:rPr>
          <w:lang w:val="en-US"/>
        </w:rPr>
        <w:t xml:space="preserve">You should be consistent in the text, or use names or use abbreviations… My recommendation is to use abbreviations because it saves space in the manuscript </w:t>
      </w:r>
    </w:p>
  </w:comment>
  <w:comment w:id="409" w:author="Alberto Arzac" w:date="2025-02-13T14:49:00Z" w:initials="AA">
    <w:p w14:paraId="5224369F" w14:textId="7CAE1C64" w:rsidR="00D30C17" w:rsidRPr="00334EC6" w:rsidRDefault="00D30C17" w:rsidP="00267A12">
      <w:pPr>
        <w:pStyle w:val="a5"/>
        <w:rPr>
          <w:lang w:val="en-US"/>
        </w:rPr>
      </w:pPr>
      <w:r>
        <w:rPr>
          <w:rStyle w:val="a4"/>
        </w:rPr>
        <w:annotationRef/>
      </w:r>
      <w:r w:rsidRPr="00334EC6">
        <w:rPr>
          <w:lang w:val="en-US"/>
        </w:rPr>
        <w:t>I would restructure this table with the sites as rows. In addition I would include the number of cross-dated trees per site, the tree mean age, the tree mean ring width… Currently is not so informative table.</w:t>
      </w:r>
    </w:p>
  </w:comment>
  <w:comment w:id="423" w:author="Alberto Arzac" w:date="2025-02-13T14:58:00Z" w:initials="AA">
    <w:p w14:paraId="1CD7CA48" w14:textId="77777777" w:rsidR="00D30C17" w:rsidRPr="00334EC6" w:rsidRDefault="00D30C17" w:rsidP="00C57EE2">
      <w:pPr>
        <w:pStyle w:val="a5"/>
        <w:rPr>
          <w:lang w:val="en-US"/>
        </w:rPr>
      </w:pPr>
      <w:r>
        <w:rPr>
          <w:rStyle w:val="a4"/>
        </w:rPr>
        <w:annotationRef/>
      </w:r>
      <w:r w:rsidRPr="00334EC6">
        <w:rPr>
          <w:lang w:val="en-US"/>
        </w:rPr>
        <w:t>No need to mention this, just mention in the results that chronologies correlate</w:t>
      </w:r>
    </w:p>
  </w:comment>
  <w:comment w:id="436" w:author="Alberto Arzac" w:date="2025-02-13T14:58:00Z" w:initials="AA">
    <w:p w14:paraId="6F5066BD" w14:textId="77777777" w:rsidR="00D30C17" w:rsidRPr="00334EC6" w:rsidRDefault="00D30C17" w:rsidP="00C57EE2">
      <w:pPr>
        <w:pStyle w:val="a5"/>
        <w:rPr>
          <w:lang w:val="en-US"/>
        </w:rPr>
      </w:pPr>
      <w:r>
        <w:rPr>
          <w:rStyle w:val="a4"/>
        </w:rPr>
        <w:annotationRef/>
      </w:r>
      <w:r w:rsidRPr="00334EC6">
        <w:rPr>
          <w:lang w:val="en-US"/>
        </w:rPr>
        <w:t>After the species has been introduced for the first time no need to write the complete name: P. sylvestris</w:t>
      </w:r>
    </w:p>
  </w:comment>
  <w:comment w:id="440" w:author="Alberto Arzac" w:date="2025-02-13T14:59:00Z" w:initials="AA">
    <w:p w14:paraId="358EB0D5" w14:textId="77777777" w:rsidR="00D30C17" w:rsidRPr="00334EC6" w:rsidRDefault="00D30C17" w:rsidP="00C57EE2">
      <w:pPr>
        <w:pStyle w:val="a5"/>
        <w:rPr>
          <w:lang w:val="en-US"/>
        </w:rPr>
      </w:pPr>
      <w:r>
        <w:rPr>
          <w:rStyle w:val="a4"/>
        </w:rPr>
        <w:annotationRef/>
      </w:r>
      <w:r w:rsidRPr="00334EC6">
        <w:rPr>
          <w:lang w:val="en-US"/>
        </w:rPr>
        <w:t>Latin names always are written in italics</w:t>
      </w:r>
    </w:p>
  </w:comment>
  <w:comment w:id="459" w:author="Alberto Arzac" w:date="2025-02-13T15:00:00Z" w:initials="AA">
    <w:p w14:paraId="35301BAF" w14:textId="77777777" w:rsidR="00D30C17" w:rsidRPr="00334EC6" w:rsidRDefault="00D30C17" w:rsidP="00C57EE2">
      <w:pPr>
        <w:pStyle w:val="a5"/>
        <w:rPr>
          <w:lang w:val="en-US"/>
        </w:rPr>
      </w:pPr>
      <w:r>
        <w:rPr>
          <w:rStyle w:val="a4"/>
        </w:rPr>
        <w:annotationRef/>
      </w:r>
      <w:r w:rsidRPr="00334EC6">
        <w:rPr>
          <w:lang w:val="en-US"/>
        </w:rPr>
        <w:t>Missing the P value</w:t>
      </w:r>
    </w:p>
  </w:comment>
  <w:comment w:id="466" w:author="Alberto Arzac" w:date="2025-02-13T15:00:00Z" w:initials="AA">
    <w:p w14:paraId="3CDDF735" w14:textId="77777777" w:rsidR="00D30C17" w:rsidRPr="00334EC6" w:rsidRDefault="00D30C17" w:rsidP="00C57EE2">
      <w:pPr>
        <w:pStyle w:val="a5"/>
        <w:rPr>
          <w:lang w:val="en-US"/>
        </w:rPr>
      </w:pPr>
      <w:r>
        <w:rPr>
          <w:rStyle w:val="a4"/>
        </w:rPr>
        <w:annotationRef/>
      </w:r>
      <w:r w:rsidRPr="00334EC6">
        <w:rPr>
          <w:lang w:val="en-US"/>
        </w:rPr>
        <w:t>P value</w:t>
      </w:r>
    </w:p>
  </w:comment>
  <w:comment w:id="475" w:author="Alberto Arzac" w:date="2025-02-13T14:59:00Z" w:initials="AA">
    <w:p w14:paraId="21243827" w14:textId="0F5387AA" w:rsidR="00D30C17" w:rsidRPr="00334EC6" w:rsidRDefault="00D30C17" w:rsidP="00C57EE2">
      <w:pPr>
        <w:pStyle w:val="a5"/>
        <w:rPr>
          <w:lang w:val="en-US"/>
        </w:rPr>
      </w:pPr>
      <w:r>
        <w:rPr>
          <w:rStyle w:val="a4"/>
        </w:rPr>
        <w:annotationRef/>
      </w:r>
      <w:r w:rsidRPr="00334EC6">
        <w:rPr>
          <w:lang w:val="en-US"/>
        </w:rPr>
        <w:t>This figure better in supplements</w:t>
      </w:r>
    </w:p>
  </w:comment>
  <w:comment w:id="484" w:author="Alberto Arzac" w:date="2025-02-13T15:01:00Z" w:initials="AA">
    <w:p w14:paraId="2F9E0A7C" w14:textId="77777777" w:rsidR="00D30C17" w:rsidRPr="00334EC6" w:rsidRDefault="00D30C17" w:rsidP="00C57EE2">
      <w:pPr>
        <w:pStyle w:val="a5"/>
        <w:rPr>
          <w:lang w:val="en-US"/>
        </w:rPr>
      </w:pPr>
      <w:r>
        <w:rPr>
          <w:rStyle w:val="a4"/>
        </w:rPr>
        <w:annotationRef/>
      </w:r>
      <w:r w:rsidRPr="00334EC6">
        <w:rPr>
          <w:lang w:val="en-US"/>
        </w:rPr>
        <w:t>In the results sections you should describe the results, not what was done. What was done goes in the methods…</w:t>
      </w:r>
    </w:p>
  </w:comment>
  <w:comment w:id="485" w:author="Alberto Arzac" w:date="2025-02-13T15:01:00Z" w:initials="AA">
    <w:p w14:paraId="2BE815AB" w14:textId="77777777" w:rsidR="00D30C17" w:rsidRPr="00334EC6" w:rsidRDefault="00D30C17" w:rsidP="00BF7EEC">
      <w:pPr>
        <w:pStyle w:val="a5"/>
        <w:rPr>
          <w:lang w:val="en-US"/>
        </w:rPr>
      </w:pPr>
      <w:r>
        <w:rPr>
          <w:rStyle w:val="a4"/>
        </w:rPr>
        <w:annotationRef/>
      </w:r>
      <w:r w:rsidRPr="00334EC6">
        <w:rPr>
          <w:lang w:val="en-US"/>
        </w:rPr>
        <w:t>This is not a result, is methods</w:t>
      </w:r>
    </w:p>
  </w:comment>
  <w:comment w:id="494" w:author="Alberto Arzac" w:date="2025-02-13T15:03:00Z" w:initials="AA">
    <w:p w14:paraId="57FECBA9" w14:textId="77777777" w:rsidR="00D30C17" w:rsidRPr="00334EC6" w:rsidRDefault="00D30C17" w:rsidP="00BF7EEC">
      <w:pPr>
        <w:pStyle w:val="a5"/>
        <w:rPr>
          <w:lang w:val="en-US"/>
        </w:rPr>
      </w:pPr>
      <w:r>
        <w:rPr>
          <w:rStyle w:val="a4"/>
        </w:rPr>
        <w:annotationRef/>
      </w:r>
      <w:r w:rsidRPr="00334EC6">
        <w:rPr>
          <w:lang w:val="en-US"/>
        </w:rPr>
        <w:t>You should to decide is you will use p or P, in any case they are in italic</w:t>
      </w:r>
    </w:p>
  </w:comment>
  <w:comment w:id="532" w:author="Alberto Arzac" w:date="2025-02-13T15:07:00Z" w:initials="AA">
    <w:p w14:paraId="7B32EB3D" w14:textId="77777777" w:rsidR="00D30C17" w:rsidRPr="00334EC6" w:rsidRDefault="00D30C17" w:rsidP="00951C82">
      <w:pPr>
        <w:pStyle w:val="a5"/>
        <w:rPr>
          <w:lang w:val="en-US"/>
        </w:rPr>
      </w:pPr>
      <w:r>
        <w:rPr>
          <w:rStyle w:val="a4"/>
        </w:rPr>
        <w:annotationRef/>
      </w:r>
      <w:r w:rsidRPr="00334EC6">
        <w:rPr>
          <w:lang w:val="en-US"/>
        </w:rPr>
        <w:t>Try to compile and edit the figures in powerpoint and then group them and copy/pate as metafile… Like they are now is messy because is not a real figure, it’s a compilation of individual figures...</w:t>
      </w:r>
    </w:p>
  </w:comment>
  <w:comment w:id="575" w:author="Alberto Arzac" w:date="2025-02-13T14:51:00Z" w:initials="AA">
    <w:p w14:paraId="491E8921" w14:textId="77777777" w:rsidR="00D30C17" w:rsidRPr="00334EC6" w:rsidRDefault="00D30C17" w:rsidP="00D30C17">
      <w:pPr>
        <w:pStyle w:val="a5"/>
        <w:rPr>
          <w:lang w:val="en-US"/>
        </w:rPr>
      </w:pPr>
      <w:r>
        <w:rPr>
          <w:rStyle w:val="a4"/>
        </w:rPr>
        <w:annotationRef/>
      </w:r>
      <w:r w:rsidRPr="00334EC6">
        <w:rPr>
          <w:lang w:val="en-US"/>
        </w:rPr>
        <w:t>I would send this table to supplements</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C6F14C4" w15:done="0"/>
  <w15:commentEx w15:paraId="7A021706" w15:done="0"/>
  <w15:commentEx w15:paraId="443A462C" w15:done="0"/>
  <w15:commentEx w15:paraId="4160B86B" w15:done="0"/>
  <w15:commentEx w15:paraId="59D9A1F0" w15:done="0"/>
  <w15:commentEx w15:paraId="076797FF" w15:done="0"/>
  <w15:commentEx w15:paraId="5224369F" w15:done="0"/>
  <w15:commentEx w15:paraId="1CD7CA48" w15:done="0"/>
  <w15:commentEx w15:paraId="6F5066BD" w15:done="0"/>
  <w15:commentEx w15:paraId="358EB0D5" w15:done="0"/>
  <w15:commentEx w15:paraId="35301BAF" w15:done="0"/>
  <w15:commentEx w15:paraId="3CDDF735" w15:done="0"/>
  <w15:commentEx w15:paraId="21243827" w15:done="0"/>
  <w15:commentEx w15:paraId="2F9E0A7C" w15:done="0"/>
  <w15:commentEx w15:paraId="2BE815AB" w15:done="0"/>
  <w15:commentEx w15:paraId="57FECBA9" w15:done="0"/>
  <w15:commentEx w15:paraId="7B32EB3D" w15:done="0"/>
  <w15:commentEx w15:paraId="491E89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E199231" w16cex:dateUtc="2025-02-13T07:50:00Z"/>
  <w16cex:commentExtensible w16cex:durableId="6EC8D972" w16cex:dateUtc="2024-01-26T04:55:00Z"/>
  <w16cex:commentExtensible w16cex:durableId="6D902B2C" w16cex:dateUtc="2025-02-13T07:44:00Z"/>
  <w16cex:commentExtensible w16cex:durableId="44CC1A3D" w16cex:dateUtc="2025-02-13T07:51:00Z"/>
  <w16cex:commentExtensible w16cex:durableId="043C13C9" w16cex:dateUtc="2025-02-13T07:51:00Z"/>
  <w16cex:commentExtensible w16cex:durableId="6871D0B6" w16cex:dateUtc="2025-02-13T07:54:00Z"/>
  <w16cex:commentExtensible w16cex:durableId="3901BDE6" w16cex:dateUtc="2025-02-13T07:49:00Z"/>
  <w16cex:commentExtensible w16cex:durableId="406BCC7F" w16cex:dateUtc="2025-02-13T07:58:00Z"/>
  <w16cex:commentExtensible w16cex:durableId="19F9DB97" w16cex:dateUtc="2025-02-13T07:58:00Z"/>
  <w16cex:commentExtensible w16cex:durableId="3B11A96B" w16cex:dateUtc="2025-02-13T07:59:00Z"/>
  <w16cex:commentExtensible w16cex:durableId="208DB3EB" w16cex:dateUtc="2025-02-13T08:00:00Z"/>
  <w16cex:commentExtensible w16cex:durableId="453B959E" w16cex:dateUtc="2025-02-13T08:00:00Z"/>
  <w16cex:commentExtensible w16cex:durableId="59D465F6" w16cex:dateUtc="2025-02-13T07:59:00Z"/>
  <w16cex:commentExtensible w16cex:durableId="24F56A0A" w16cex:dateUtc="2025-02-13T08:01:00Z"/>
  <w16cex:commentExtensible w16cex:durableId="53FD1195" w16cex:dateUtc="2025-02-13T08:01:00Z"/>
  <w16cex:commentExtensible w16cex:durableId="40566522" w16cex:dateUtc="2025-02-13T08:03:00Z"/>
  <w16cex:commentExtensible w16cex:durableId="69135316" w16cex:dateUtc="2025-02-13T08: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C6F14C4" w16cid:durableId="3E199231"/>
  <w16cid:commentId w16cid:paraId="7A021706" w16cid:durableId="6EC8D972"/>
  <w16cid:commentId w16cid:paraId="443A462C" w16cid:durableId="6D902B2C"/>
  <w16cid:commentId w16cid:paraId="4160B86B" w16cid:durableId="44CC1A3D"/>
  <w16cid:commentId w16cid:paraId="59D9A1F0" w16cid:durableId="043C13C9"/>
  <w16cid:commentId w16cid:paraId="076797FF" w16cid:durableId="6871D0B6"/>
  <w16cid:commentId w16cid:paraId="5224369F" w16cid:durableId="3901BDE6"/>
  <w16cid:commentId w16cid:paraId="1CD7CA48" w16cid:durableId="406BCC7F"/>
  <w16cid:commentId w16cid:paraId="6F5066BD" w16cid:durableId="19F9DB97"/>
  <w16cid:commentId w16cid:paraId="358EB0D5" w16cid:durableId="3B11A96B"/>
  <w16cid:commentId w16cid:paraId="35301BAF" w16cid:durableId="208DB3EB"/>
  <w16cid:commentId w16cid:paraId="3CDDF735" w16cid:durableId="453B959E"/>
  <w16cid:commentId w16cid:paraId="21243827" w16cid:durableId="59D465F6"/>
  <w16cid:commentId w16cid:paraId="2F9E0A7C" w16cid:durableId="24F56A0A"/>
  <w16cid:commentId w16cid:paraId="2BE815AB" w16cid:durableId="53FD1195"/>
  <w16cid:commentId w16cid:paraId="57FECBA9" w16cid:durableId="40566522"/>
  <w16cid:commentId w16cid:paraId="7B32EB3D" w16cid:durableId="69135316"/>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DC16E0" w14:textId="77777777" w:rsidR="00C04D08" w:rsidRDefault="00C04D08" w:rsidP="00697562">
      <w:pPr>
        <w:spacing w:after="0" w:line="240" w:lineRule="auto"/>
      </w:pPr>
      <w:r>
        <w:separator/>
      </w:r>
    </w:p>
  </w:endnote>
  <w:endnote w:type="continuationSeparator" w:id="0">
    <w:p w14:paraId="41D9A06C" w14:textId="77777777" w:rsidR="00C04D08" w:rsidRDefault="00C04D08" w:rsidP="006975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B647A6" w14:textId="77777777" w:rsidR="00C04D08" w:rsidRDefault="00C04D08" w:rsidP="00697562">
      <w:pPr>
        <w:spacing w:after="0" w:line="240" w:lineRule="auto"/>
      </w:pPr>
      <w:r>
        <w:separator/>
      </w:r>
    </w:p>
  </w:footnote>
  <w:footnote w:type="continuationSeparator" w:id="0">
    <w:p w14:paraId="67AB978E" w14:textId="77777777" w:rsidR="00C04D08" w:rsidRDefault="00C04D08" w:rsidP="006975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62618C9"/>
    <w:multiLevelType w:val="multilevel"/>
    <w:tmpl w:val="F5E89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ADC508C"/>
    <w:multiLevelType w:val="multilevel"/>
    <w:tmpl w:val="816A3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C787F5E"/>
    <w:multiLevelType w:val="multilevel"/>
    <w:tmpl w:val="1442B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CEE4098"/>
    <w:multiLevelType w:val="multilevel"/>
    <w:tmpl w:val="92E60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1065056"/>
    <w:multiLevelType w:val="hybridMultilevel"/>
    <w:tmpl w:val="02BE76AE"/>
    <w:lvl w:ilvl="0" w:tplc="0409000F">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abstractNumId w:val="4"/>
  </w:num>
  <w:num w:numId="2">
    <w:abstractNumId w:val="2"/>
  </w:num>
  <w:num w:numId="3">
    <w:abstractNumId w:val="0"/>
  </w:num>
  <w:num w:numId="4">
    <w:abstractNumId w:val="3"/>
  </w:num>
  <w:num w:numId="5">
    <w:abstractNumId w:val="1"/>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lberto Arzac">
    <w15:presenceInfo w15:providerId="Windows Live" w15:userId="f994ffd1f63a2575"/>
  </w15:person>
  <w15:person w15:author="Кристина">
    <w15:presenceInfo w15:providerId="None" w15:userId="Кристина"/>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trackRevisions/>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7D46"/>
    <w:rsid w:val="00007FBD"/>
    <w:rsid w:val="0001033C"/>
    <w:rsid w:val="00015E57"/>
    <w:rsid w:val="000201C9"/>
    <w:rsid w:val="0002420B"/>
    <w:rsid w:val="00041DA1"/>
    <w:rsid w:val="000452BB"/>
    <w:rsid w:val="000541A6"/>
    <w:rsid w:val="000646AD"/>
    <w:rsid w:val="000701B6"/>
    <w:rsid w:val="000710ED"/>
    <w:rsid w:val="000856CE"/>
    <w:rsid w:val="00087119"/>
    <w:rsid w:val="00087CB1"/>
    <w:rsid w:val="00092A3A"/>
    <w:rsid w:val="000A07C8"/>
    <w:rsid w:val="000B1D5F"/>
    <w:rsid w:val="000B5897"/>
    <w:rsid w:val="000C01A1"/>
    <w:rsid w:val="000C3182"/>
    <w:rsid w:val="000C5D76"/>
    <w:rsid w:val="000C738B"/>
    <w:rsid w:val="000D2672"/>
    <w:rsid w:val="000E02FA"/>
    <w:rsid w:val="000E03DE"/>
    <w:rsid w:val="000E1CCC"/>
    <w:rsid w:val="000E4B7D"/>
    <w:rsid w:val="000E623D"/>
    <w:rsid w:val="000F7B74"/>
    <w:rsid w:val="0010148B"/>
    <w:rsid w:val="00103E1B"/>
    <w:rsid w:val="00105EEB"/>
    <w:rsid w:val="00123870"/>
    <w:rsid w:val="00134D5D"/>
    <w:rsid w:val="001417FD"/>
    <w:rsid w:val="00150836"/>
    <w:rsid w:val="00166F62"/>
    <w:rsid w:val="001712A0"/>
    <w:rsid w:val="001733B7"/>
    <w:rsid w:val="001775CA"/>
    <w:rsid w:val="00181318"/>
    <w:rsid w:val="001835B0"/>
    <w:rsid w:val="00192430"/>
    <w:rsid w:val="00194391"/>
    <w:rsid w:val="001A5A41"/>
    <w:rsid w:val="001C46DC"/>
    <w:rsid w:val="001C4ABF"/>
    <w:rsid w:val="001C572A"/>
    <w:rsid w:val="001E70BF"/>
    <w:rsid w:val="001F3714"/>
    <w:rsid w:val="0020657F"/>
    <w:rsid w:val="00206C4B"/>
    <w:rsid w:val="0021103C"/>
    <w:rsid w:val="002179F9"/>
    <w:rsid w:val="00226115"/>
    <w:rsid w:val="002265A7"/>
    <w:rsid w:val="002350F2"/>
    <w:rsid w:val="00240B60"/>
    <w:rsid w:val="002528CB"/>
    <w:rsid w:val="0026653D"/>
    <w:rsid w:val="00267A12"/>
    <w:rsid w:val="00271F9C"/>
    <w:rsid w:val="00273036"/>
    <w:rsid w:val="002854A6"/>
    <w:rsid w:val="002863CB"/>
    <w:rsid w:val="00287838"/>
    <w:rsid w:val="002908E8"/>
    <w:rsid w:val="00295C81"/>
    <w:rsid w:val="002B6EC4"/>
    <w:rsid w:val="002C4D3B"/>
    <w:rsid w:val="002C7D3C"/>
    <w:rsid w:val="002D2B6C"/>
    <w:rsid w:val="002D4A3C"/>
    <w:rsid w:val="002D522A"/>
    <w:rsid w:val="002D7C02"/>
    <w:rsid w:val="002E2447"/>
    <w:rsid w:val="00302A1E"/>
    <w:rsid w:val="00307922"/>
    <w:rsid w:val="0031365D"/>
    <w:rsid w:val="00330CC1"/>
    <w:rsid w:val="00334EC6"/>
    <w:rsid w:val="0033639D"/>
    <w:rsid w:val="003406D5"/>
    <w:rsid w:val="003416D4"/>
    <w:rsid w:val="003416FB"/>
    <w:rsid w:val="00350A87"/>
    <w:rsid w:val="00351608"/>
    <w:rsid w:val="003628FC"/>
    <w:rsid w:val="00372227"/>
    <w:rsid w:val="003765C6"/>
    <w:rsid w:val="0038103F"/>
    <w:rsid w:val="003868C2"/>
    <w:rsid w:val="00390BE9"/>
    <w:rsid w:val="00393F83"/>
    <w:rsid w:val="003959D2"/>
    <w:rsid w:val="003C2780"/>
    <w:rsid w:val="003C4CBA"/>
    <w:rsid w:val="003D0133"/>
    <w:rsid w:val="003D1AF7"/>
    <w:rsid w:val="003E370E"/>
    <w:rsid w:val="003E5797"/>
    <w:rsid w:val="003E78B1"/>
    <w:rsid w:val="003F10B1"/>
    <w:rsid w:val="003F5D38"/>
    <w:rsid w:val="003F783F"/>
    <w:rsid w:val="00411DAF"/>
    <w:rsid w:val="004137C9"/>
    <w:rsid w:val="00416C7E"/>
    <w:rsid w:val="004324E5"/>
    <w:rsid w:val="004563E0"/>
    <w:rsid w:val="00463E7C"/>
    <w:rsid w:val="00481BA7"/>
    <w:rsid w:val="0049685D"/>
    <w:rsid w:val="004B0F7F"/>
    <w:rsid w:val="004B154E"/>
    <w:rsid w:val="004D457A"/>
    <w:rsid w:val="004D4E8C"/>
    <w:rsid w:val="004E42C9"/>
    <w:rsid w:val="004F7E9E"/>
    <w:rsid w:val="005069AA"/>
    <w:rsid w:val="00512D30"/>
    <w:rsid w:val="0052049D"/>
    <w:rsid w:val="005237B1"/>
    <w:rsid w:val="0054667B"/>
    <w:rsid w:val="005522BC"/>
    <w:rsid w:val="005533F5"/>
    <w:rsid w:val="005634EA"/>
    <w:rsid w:val="005666F7"/>
    <w:rsid w:val="00573BF7"/>
    <w:rsid w:val="00577E7C"/>
    <w:rsid w:val="005903B0"/>
    <w:rsid w:val="00590417"/>
    <w:rsid w:val="00595795"/>
    <w:rsid w:val="00596437"/>
    <w:rsid w:val="005A1E63"/>
    <w:rsid w:val="005B7075"/>
    <w:rsid w:val="005C323F"/>
    <w:rsid w:val="005D18A4"/>
    <w:rsid w:val="005D4A8B"/>
    <w:rsid w:val="005D551A"/>
    <w:rsid w:val="005D5C41"/>
    <w:rsid w:val="005E7992"/>
    <w:rsid w:val="005F091B"/>
    <w:rsid w:val="00601495"/>
    <w:rsid w:val="00614B7A"/>
    <w:rsid w:val="0062503D"/>
    <w:rsid w:val="00625980"/>
    <w:rsid w:val="0063623C"/>
    <w:rsid w:val="006404D3"/>
    <w:rsid w:val="00640E90"/>
    <w:rsid w:val="0065605F"/>
    <w:rsid w:val="00656751"/>
    <w:rsid w:val="00670F95"/>
    <w:rsid w:val="0067327D"/>
    <w:rsid w:val="00682C32"/>
    <w:rsid w:val="006837BC"/>
    <w:rsid w:val="0069482C"/>
    <w:rsid w:val="00697562"/>
    <w:rsid w:val="006A6AC4"/>
    <w:rsid w:val="006A7F98"/>
    <w:rsid w:val="006B0B9C"/>
    <w:rsid w:val="006B756B"/>
    <w:rsid w:val="006D66E1"/>
    <w:rsid w:val="006E07DD"/>
    <w:rsid w:val="006F2B7A"/>
    <w:rsid w:val="00703494"/>
    <w:rsid w:val="00711A01"/>
    <w:rsid w:val="0071247C"/>
    <w:rsid w:val="00715D06"/>
    <w:rsid w:val="00717F95"/>
    <w:rsid w:val="007210D1"/>
    <w:rsid w:val="00732165"/>
    <w:rsid w:val="00734E94"/>
    <w:rsid w:val="00736B60"/>
    <w:rsid w:val="00736BA6"/>
    <w:rsid w:val="00741E89"/>
    <w:rsid w:val="00745E04"/>
    <w:rsid w:val="00750011"/>
    <w:rsid w:val="00762815"/>
    <w:rsid w:val="0077328D"/>
    <w:rsid w:val="00774C06"/>
    <w:rsid w:val="00784523"/>
    <w:rsid w:val="00790F7C"/>
    <w:rsid w:val="007A420E"/>
    <w:rsid w:val="007B36AB"/>
    <w:rsid w:val="007B3FFA"/>
    <w:rsid w:val="007C250E"/>
    <w:rsid w:val="007D2740"/>
    <w:rsid w:val="007D55AA"/>
    <w:rsid w:val="00801C90"/>
    <w:rsid w:val="00814DB3"/>
    <w:rsid w:val="00823410"/>
    <w:rsid w:val="00825EB9"/>
    <w:rsid w:val="00826328"/>
    <w:rsid w:val="00827DB8"/>
    <w:rsid w:val="00830696"/>
    <w:rsid w:val="00832DE8"/>
    <w:rsid w:val="0083341C"/>
    <w:rsid w:val="008460F8"/>
    <w:rsid w:val="00846465"/>
    <w:rsid w:val="0085308A"/>
    <w:rsid w:val="00863CDF"/>
    <w:rsid w:val="00885BF4"/>
    <w:rsid w:val="00887FD1"/>
    <w:rsid w:val="00891B0D"/>
    <w:rsid w:val="00894F70"/>
    <w:rsid w:val="008A0265"/>
    <w:rsid w:val="008A12C4"/>
    <w:rsid w:val="008A2A56"/>
    <w:rsid w:val="008A58EF"/>
    <w:rsid w:val="008B52F5"/>
    <w:rsid w:val="008C5200"/>
    <w:rsid w:val="008C60BB"/>
    <w:rsid w:val="008E3C47"/>
    <w:rsid w:val="008E678B"/>
    <w:rsid w:val="008F641F"/>
    <w:rsid w:val="008F6C6C"/>
    <w:rsid w:val="00900976"/>
    <w:rsid w:val="00911023"/>
    <w:rsid w:val="009148D0"/>
    <w:rsid w:val="00915F44"/>
    <w:rsid w:val="0092444D"/>
    <w:rsid w:val="00930F70"/>
    <w:rsid w:val="009405F4"/>
    <w:rsid w:val="00951C82"/>
    <w:rsid w:val="009529C4"/>
    <w:rsid w:val="00966206"/>
    <w:rsid w:val="009830DC"/>
    <w:rsid w:val="00987125"/>
    <w:rsid w:val="009911DA"/>
    <w:rsid w:val="009A73CE"/>
    <w:rsid w:val="009A78C9"/>
    <w:rsid w:val="009B31FD"/>
    <w:rsid w:val="009D239B"/>
    <w:rsid w:val="009D2F77"/>
    <w:rsid w:val="009E0DBB"/>
    <w:rsid w:val="009F66A6"/>
    <w:rsid w:val="009F786D"/>
    <w:rsid w:val="00A05F4B"/>
    <w:rsid w:val="00A134BF"/>
    <w:rsid w:val="00A211B5"/>
    <w:rsid w:val="00A35719"/>
    <w:rsid w:val="00A40A73"/>
    <w:rsid w:val="00A54ABD"/>
    <w:rsid w:val="00A66387"/>
    <w:rsid w:val="00A66FC5"/>
    <w:rsid w:val="00A7059D"/>
    <w:rsid w:val="00A8020D"/>
    <w:rsid w:val="00A83FF3"/>
    <w:rsid w:val="00A84AD8"/>
    <w:rsid w:val="00A867E3"/>
    <w:rsid w:val="00A87498"/>
    <w:rsid w:val="00A927F9"/>
    <w:rsid w:val="00A92DF6"/>
    <w:rsid w:val="00A9486E"/>
    <w:rsid w:val="00AA0660"/>
    <w:rsid w:val="00AB048F"/>
    <w:rsid w:val="00AB1C4F"/>
    <w:rsid w:val="00AB58CC"/>
    <w:rsid w:val="00AB6EB4"/>
    <w:rsid w:val="00AC583A"/>
    <w:rsid w:val="00AD25F7"/>
    <w:rsid w:val="00AD3850"/>
    <w:rsid w:val="00AD388E"/>
    <w:rsid w:val="00AE29EB"/>
    <w:rsid w:val="00AE3ABE"/>
    <w:rsid w:val="00AE68F8"/>
    <w:rsid w:val="00B103CF"/>
    <w:rsid w:val="00B17716"/>
    <w:rsid w:val="00B17B3A"/>
    <w:rsid w:val="00B223B4"/>
    <w:rsid w:val="00B2284F"/>
    <w:rsid w:val="00B26217"/>
    <w:rsid w:val="00B30E5B"/>
    <w:rsid w:val="00B41AED"/>
    <w:rsid w:val="00B46AA8"/>
    <w:rsid w:val="00B51A10"/>
    <w:rsid w:val="00B63765"/>
    <w:rsid w:val="00B74B19"/>
    <w:rsid w:val="00B75890"/>
    <w:rsid w:val="00B82DFC"/>
    <w:rsid w:val="00B93AF3"/>
    <w:rsid w:val="00B94526"/>
    <w:rsid w:val="00B95D27"/>
    <w:rsid w:val="00B96EC7"/>
    <w:rsid w:val="00BB244D"/>
    <w:rsid w:val="00BB50D5"/>
    <w:rsid w:val="00BC0B2A"/>
    <w:rsid w:val="00BC2B67"/>
    <w:rsid w:val="00BC56CA"/>
    <w:rsid w:val="00BE6FBC"/>
    <w:rsid w:val="00BF7EEC"/>
    <w:rsid w:val="00C04D08"/>
    <w:rsid w:val="00C11FFE"/>
    <w:rsid w:val="00C17636"/>
    <w:rsid w:val="00C20620"/>
    <w:rsid w:val="00C247BF"/>
    <w:rsid w:val="00C26C52"/>
    <w:rsid w:val="00C33276"/>
    <w:rsid w:val="00C506D7"/>
    <w:rsid w:val="00C52D97"/>
    <w:rsid w:val="00C5455E"/>
    <w:rsid w:val="00C57EE2"/>
    <w:rsid w:val="00C63C7D"/>
    <w:rsid w:val="00C655CD"/>
    <w:rsid w:val="00C72565"/>
    <w:rsid w:val="00C729A2"/>
    <w:rsid w:val="00C82D97"/>
    <w:rsid w:val="00C863B1"/>
    <w:rsid w:val="00C933C3"/>
    <w:rsid w:val="00CA71A3"/>
    <w:rsid w:val="00CB1354"/>
    <w:rsid w:val="00CB3209"/>
    <w:rsid w:val="00CB577C"/>
    <w:rsid w:val="00CC2224"/>
    <w:rsid w:val="00CC7ECC"/>
    <w:rsid w:val="00CD0F64"/>
    <w:rsid w:val="00CD6372"/>
    <w:rsid w:val="00CE1304"/>
    <w:rsid w:val="00CE39C3"/>
    <w:rsid w:val="00CE4367"/>
    <w:rsid w:val="00CE4741"/>
    <w:rsid w:val="00CE513C"/>
    <w:rsid w:val="00CE5EEE"/>
    <w:rsid w:val="00CE658E"/>
    <w:rsid w:val="00CF1097"/>
    <w:rsid w:val="00CF2FF7"/>
    <w:rsid w:val="00CF50BA"/>
    <w:rsid w:val="00CF51C9"/>
    <w:rsid w:val="00D04141"/>
    <w:rsid w:val="00D122B9"/>
    <w:rsid w:val="00D149F5"/>
    <w:rsid w:val="00D23A68"/>
    <w:rsid w:val="00D23D3F"/>
    <w:rsid w:val="00D30C17"/>
    <w:rsid w:val="00D35478"/>
    <w:rsid w:val="00D36112"/>
    <w:rsid w:val="00D375C1"/>
    <w:rsid w:val="00D41383"/>
    <w:rsid w:val="00D46AB5"/>
    <w:rsid w:val="00D4735F"/>
    <w:rsid w:val="00D62A63"/>
    <w:rsid w:val="00D63DD0"/>
    <w:rsid w:val="00D67290"/>
    <w:rsid w:val="00D67BB3"/>
    <w:rsid w:val="00D703AC"/>
    <w:rsid w:val="00D70DFE"/>
    <w:rsid w:val="00D7413B"/>
    <w:rsid w:val="00D75257"/>
    <w:rsid w:val="00D76D95"/>
    <w:rsid w:val="00D80541"/>
    <w:rsid w:val="00D80FC7"/>
    <w:rsid w:val="00D9533E"/>
    <w:rsid w:val="00D95DFB"/>
    <w:rsid w:val="00DA54C3"/>
    <w:rsid w:val="00DB6490"/>
    <w:rsid w:val="00DD5699"/>
    <w:rsid w:val="00DD68BE"/>
    <w:rsid w:val="00DD7BBB"/>
    <w:rsid w:val="00DE62EF"/>
    <w:rsid w:val="00DE7E1B"/>
    <w:rsid w:val="00DF3986"/>
    <w:rsid w:val="00DF4A55"/>
    <w:rsid w:val="00E24FD2"/>
    <w:rsid w:val="00E25115"/>
    <w:rsid w:val="00E30A9C"/>
    <w:rsid w:val="00E31CED"/>
    <w:rsid w:val="00E64A6A"/>
    <w:rsid w:val="00E6637D"/>
    <w:rsid w:val="00E769A6"/>
    <w:rsid w:val="00E84316"/>
    <w:rsid w:val="00E929BD"/>
    <w:rsid w:val="00EA0D54"/>
    <w:rsid w:val="00EA6243"/>
    <w:rsid w:val="00EB193E"/>
    <w:rsid w:val="00EC4BAC"/>
    <w:rsid w:val="00ED101F"/>
    <w:rsid w:val="00ED4DB7"/>
    <w:rsid w:val="00ED7307"/>
    <w:rsid w:val="00ED78B7"/>
    <w:rsid w:val="00EE6761"/>
    <w:rsid w:val="00EF3804"/>
    <w:rsid w:val="00EF4BC5"/>
    <w:rsid w:val="00EF77C6"/>
    <w:rsid w:val="00F00BAF"/>
    <w:rsid w:val="00F0196F"/>
    <w:rsid w:val="00F021E8"/>
    <w:rsid w:val="00F10392"/>
    <w:rsid w:val="00F15BB3"/>
    <w:rsid w:val="00F22DB8"/>
    <w:rsid w:val="00F239C5"/>
    <w:rsid w:val="00F24256"/>
    <w:rsid w:val="00F25175"/>
    <w:rsid w:val="00F279EC"/>
    <w:rsid w:val="00F31D1C"/>
    <w:rsid w:val="00F32432"/>
    <w:rsid w:val="00F334CF"/>
    <w:rsid w:val="00F335D4"/>
    <w:rsid w:val="00F337C2"/>
    <w:rsid w:val="00F33897"/>
    <w:rsid w:val="00F35A8D"/>
    <w:rsid w:val="00F4510C"/>
    <w:rsid w:val="00F528AE"/>
    <w:rsid w:val="00F55914"/>
    <w:rsid w:val="00F61835"/>
    <w:rsid w:val="00F61CC4"/>
    <w:rsid w:val="00F7166F"/>
    <w:rsid w:val="00F74786"/>
    <w:rsid w:val="00F92C3A"/>
    <w:rsid w:val="00F95FAF"/>
    <w:rsid w:val="00F9695D"/>
    <w:rsid w:val="00FA69C8"/>
    <w:rsid w:val="00FB1357"/>
    <w:rsid w:val="00FC2A73"/>
    <w:rsid w:val="00FC79E4"/>
    <w:rsid w:val="00FF5DEA"/>
    <w:rsid w:val="00FF7D4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70C2B6"/>
  <w15:chartTrackingRefBased/>
  <w15:docId w15:val="{EA52926F-B32F-4876-A673-1F7CEDCAF3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30C17"/>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DE62EF"/>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annotation reference"/>
    <w:basedOn w:val="a0"/>
    <w:uiPriority w:val="99"/>
    <w:semiHidden/>
    <w:unhideWhenUsed/>
    <w:rsid w:val="00930F70"/>
    <w:rPr>
      <w:sz w:val="16"/>
      <w:szCs w:val="16"/>
    </w:rPr>
  </w:style>
  <w:style w:type="paragraph" w:styleId="a5">
    <w:name w:val="annotation text"/>
    <w:basedOn w:val="a"/>
    <w:link w:val="a6"/>
    <w:uiPriority w:val="99"/>
    <w:unhideWhenUsed/>
    <w:rsid w:val="00930F70"/>
    <w:pPr>
      <w:spacing w:line="240" w:lineRule="auto"/>
    </w:pPr>
    <w:rPr>
      <w:sz w:val="20"/>
      <w:szCs w:val="20"/>
    </w:rPr>
  </w:style>
  <w:style w:type="character" w:customStyle="1" w:styleId="a6">
    <w:name w:val="Текст примечания Знак"/>
    <w:basedOn w:val="a0"/>
    <w:link w:val="a5"/>
    <w:uiPriority w:val="99"/>
    <w:rsid w:val="00930F70"/>
    <w:rPr>
      <w:sz w:val="20"/>
      <w:szCs w:val="20"/>
    </w:rPr>
  </w:style>
  <w:style w:type="paragraph" w:styleId="a7">
    <w:name w:val="annotation subject"/>
    <w:basedOn w:val="a5"/>
    <w:next w:val="a5"/>
    <w:link w:val="a8"/>
    <w:uiPriority w:val="99"/>
    <w:semiHidden/>
    <w:unhideWhenUsed/>
    <w:rsid w:val="00930F70"/>
    <w:rPr>
      <w:b/>
      <w:bCs/>
    </w:rPr>
  </w:style>
  <w:style w:type="character" w:customStyle="1" w:styleId="a8">
    <w:name w:val="Тема примечания Знак"/>
    <w:basedOn w:val="a6"/>
    <w:link w:val="a7"/>
    <w:uiPriority w:val="99"/>
    <w:semiHidden/>
    <w:rsid w:val="00930F70"/>
    <w:rPr>
      <w:b/>
      <w:bCs/>
      <w:sz w:val="20"/>
      <w:szCs w:val="20"/>
    </w:rPr>
  </w:style>
  <w:style w:type="character" w:styleId="a9">
    <w:name w:val="line number"/>
    <w:basedOn w:val="a0"/>
    <w:uiPriority w:val="99"/>
    <w:semiHidden/>
    <w:unhideWhenUsed/>
    <w:rsid w:val="00A66387"/>
  </w:style>
  <w:style w:type="paragraph" w:styleId="aa">
    <w:name w:val="List Paragraph"/>
    <w:basedOn w:val="a"/>
    <w:uiPriority w:val="34"/>
    <w:qFormat/>
    <w:rsid w:val="00614B7A"/>
    <w:pPr>
      <w:ind w:left="720"/>
      <w:contextualSpacing/>
    </w:pPr>
  </w:style>
  <w:style w:type="character" w:styleId="ab">
    <w:name w:val="Hyperlink"/>
    <w:basedOn w:val="a0"/>
    <w:uiPriority w:val="99"/>
    <w:unhideWhenUsed/>
    <w:rsid w:val="002D2B6C"/>
    <w:rPr>
      <w:color w:val="0563C1" w:themeColor="hyperlink"/>
      <w:u w:val="single"/>
    </w:rPr>
  </w:style>
  <w:style w:type="character" w:customStyle="1" w:styleId="1">
    <w:name w:val="Неразрешенное упоминание1"/>
    <w:basedOn w:val="a0"/>
    <w:uiPriority w:val="99"/>
    <w:semiHidden/>
    <w:unhideWhenUsed/>
    <w:rsid w:val="002D2B6C"/>
    <w:rPr>
      <w:color w:val="605E5C"/>
      <w:shd w:val="clear" w:color="auto" w:fill="E1DFDD"/>
    </w:rPr>
  </w:style>
  <w:style w:type="paragraph" w:styleId="ac">
    <w:name w:val="header"/>
    <w:basedOn w:val="a"/>
    <w:link w:val="ad"/>
    <w:uiPriority w:val="99"/>
    <w:unhideWhenUsed/>
    <w:rsid w:val="00697562"/>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697562"/>
  </w:style>
  <w:style w:type="paragraph" w:styleId="ae">
    <w:name w:val="footer"/>
    <w:basedOn w:val="a"/>
    <w:link w:val="af"/>
    <w:uiPriority w:val="99"/>
    <w:unhideWhenUsed/>
    <w:rsid w:val="00697562"/>
    <w:pPr>
      <w:tabs>
        <w:tab w:val="center" w:pos="4677"/>
        <w:tab w:val="right" w:pos="9355"/>
      </w:tabs>
      <w:spacing w:after="0" w:line="240" w:lineRule="auto"/>
    </w:pPr>
  </w:style>
  <w:style w:type="character" w:customStyle="1" w:styleId="af">
    <w:name w:val="Нижний колонтитул Знак"/>
    <w:basedOn w:val="a0"/>
    <w:link w:val="ae"/>
    <w:uiPriority w:val="99"/>
    <w:rsid w:val="00697562"/>
  </w:style>
  <w:style w:type="table" w:styleId="2">
    <w:name w:val="Plain Table 2"/>
    <w:basedOn w:val="a1"/>
    <w:uiPriority w:val="42"/>
    <w:rsid w:val="00C655C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0">
    <w:name w:val="Balloon Text"/>
    <w:basedOn w:val="a"/>
    <w:link w:val="af1"/>
    <w:uiPriority w:val="99"/>
    <w:semiHidden/>
    <w:unhideWhenUsed/>
    <w:rsid w:val="00A54ABD"/>
    <w:pPr>
      <w:spacing w:after="0" w:line="240" w:lineRule="auto"/>
    </w:pPr>
    <w:rPr>
      <w:rFonts w:ascii="Segoe UI" w:hAnsi="Segoe UI" w:cs="Segoe UI"/>
      <w:sz w:val="18"/>
      <w:szCs w:val="18"/>
    </w:rPr>
  </w:style>
  <w:style w:type="character" w:customStyle="1" w:styleId="af1">
    <w:name w:val="Текст выноски Знак"/>
    <w:basedOn w:val="a0"/>
    <w:link w:val="af0"/>
    <w:uiPriority w:val="99"/>
    <w:semiHidden/>
    <w:rsid w:val="00A54ABD"/>
    <w:rPr>
      <w:rFonts w:ascii="Segoe UI" w:hAnsi="Segoe UI" w:cs="Segoe UI"/>
      <w:sz w:val="18"/>
      <w:szCs w:val="18"/>
    </w:rPr>
  </w:style>
  <w:style w:type="paragraph" w:styleId="af2">
    <w:name w:val="Revision"/>
    <w:hidden/>
    <w:uiPriority w:val="99"/>
    <w:semiHidden/>
    <w:rsid w:val="0010148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298541">
      <w:bodyDiv w:val="1"/>
      <w:marLeft w:val="0"/>
      <w:marRight w:val="0"/>
      <w:marTop w:val="0"/>
      <w:marBottom w:val="0"/>
      <w:divBdr>
        <w:top w:val="none" w:sz="0" w:space="0" w:color="auto"/>
        <w:left w:val="none" w:sz="0" w:space="0" w:color="auto"/>
        <w:bottom w:val="none" w:sz="0" w:space="0" w:color="auto"/>
        <w:right w:val="none" w:sz="0" w:space="0" w:color="auto"/>
      </w:divBdr>
    </w:div>
    <w:div w:id="132523393">
      <w:bodyDiv w:val="1"/>
      <w:marLeft w:val="0"/>
      <w:marRight w:val="0"/>
      <w:marTop w:val="0"/>
      <w:marBottom w:val="0"/>
      <w:divBdr>
        <w:top w:val="none" w:sz="0" w:space="0" w:color="auto"/>
        <w:left w:val="none" w:sz="0" w:space="0" w:color="auto"/>
        <w:bottom w:val="none" w:sz="0" w:space="0" w:color="auto"/>
        <w:right w:val="none" w:sz="0" w:space="0" w:color="auto"/>
      </w:divBdr>
    </w:div>
    <w:div w:id="134371391">
      <w:bodyDiv w:val="1"/>
      <w:marLeft w:val="0"/>
      <w:marRight w:val="0"/>
      <w:marTop w:val="0"/>
      <w:marBottom w:val="0"/>
      <w:divBdr>
        <w:top w:val="none" w:sz="0" w:space="0" w:color="auto"/>
        <w:left w:val="none" w:sz="0" w:space="0" w:color="auto"/>
        <w:bottom w:val="none" w:sz="0" w:space="0" w:color="auto"/>
        <w:right w:val="none" w:sz="0" w:space="0" w:color="auto"/>
      </w:divBdr>
    </w:div>
    <w:div w:id="250942069">
      <w:bodyDiv w:val="1"/>
      <w:marLeft w:val="0"/>
      <w:marRight w:val="0"/>
      <w:marTop w:val="0"/>
      <w:marBottom w:val="0"/>
      <w:divBdr>
        <w:top w:val="none" w:sz="0" w:space="0" w:color="auto"/>
        <w:left w:val="none" w:sz="0" w:space="0" w:color="auto"/>
        <w:bottom w:val="none" w:sz="0" w:space="0" w:color="auto"/>
        <w:right w:val="none" w:sz="0" w:space="0" w:color="auto"/>
      </w:divBdr>
    </w:div>
    <w:div w:id="280649379">
      <w:bodyDiv w:val="1"/>
      <w:marLeft w:val="0"/>
      <w:marRight w:val="0"/>
      <w:marTop w:val="0"/>
      <w:marBottom w:val="0"/>
      <w:divBdr>
        <w:top w:val="none" w:sz="0" w:space="0" w:color="auto"/>
        <w:left w:val="none" w:sz="0" w:space="0" w:color="auto"/>
        <w:bottom w:val="none" w:sz="0" w:space="0" w:color="auto"/>
        <w:right w:val="none" w:sz="0" w:space="0" w:color="auto"/>
      </w:divBdr>
    </w:div>
    <w:div w:id="408427566">
      <w:bodyDiv w:val="1"/>
      <w:marLeft w:val="0"/>
      <w:marRight w:val="0"/>
      <w:marTop w:val="0"/>
      <w:marBottom w:val="0"/>
      <w:divBdr>
        <w:top w:val="none" w:sz="0" w:space="0" w:color="auto"/>
        <w:left w:val="none" w:sz="0" w:space="0" w:color="auto"/>
        <w:bottom w:val="none" w:sz="0" w:space="0" w:color="auto"/>
        <w:right w:val="none" w:sz="0" w:space="0" w:color="auto"/>
      </w:divBdr>
    </w:div>
    <w:div w:id="418796054">
      <w:bodyDiv w:val="1"/>
      <w:marLeft w:val="0"/>
      <w:marRight w:val="0"/>
      <w:marTop w:val="0"/>
      <w:marBottom w:val="0"/>
      <w:divBdr>
        <w:top w:val="none" w:sz="0" w:space="0" w:color="auto"/>
        <w:left w:val="none" w:sz="0" w:space="0" w:color="auto"/>
        <w:bottom w:val="none" w:sz="0" w:space="0" w:color="auto"/>
        <w:right w:val="none" w:sz="0" w:space="0" w:color="auto"/>
      </w:divBdr>
    </w:div>
    <w:div w:id="451679131">
      <w:bodyDiv w:val="1"/>
      <w:marLeft w:val="0"/>
      <w:marRight w:val="0"/>
      <w:marTop w:val="0"/>
      <w:marBottom w:val="0"/>
      <w:divBdr>
        <w:top w:val="none" w:sz="0" w:space="0" w:color="auto"/>
        <w:left w:val="none" w:sz="0" w:space="0" w:color="auto"/>
        <w:bottom w:val="none" w:sz="0" w:space="0" w:color="auto"/>
        <w:right w:val="none" w:sz="0" w:space="0" w:color="auto"/>
      </w:divBdr>
    </w:div>
    <w:div w:id="730081676">
      <w:bodyDiv w:val="1"/>
      <w:marLeft w:val="0"/>
      <w:marRight w:val="0"/>
      <w:marTop w:val="0"/>
      <w:marBottom w:val="0"/>
      <w:divBdr>
        <w:top w:val="none" w:sz="0" w:space="0" w:color="auto"/>
        <w:left w:val="none" w:sz="0" w:space="0" w:color="auto"/>
        <w:bottom w:val="none" w:sz="0" w:space="0" w:color="auto"/>
        <w:right w:val="none" w:sz="0" w:space="0" w:color="auto"/>
      </w:divBdr>
    </w:div>
    <w:div w:id="730617623">
      <w:bodyDiv w:val="1"/>
      <w:marLeft w:val="0"/>
      <w:marRight w:val="0"/>
      <w:marTop w:val="0"/>
      <w:marBottom w:val="0"/>
      <w:divBdr>
        <w:top w:val="none" w:sz="0" w:space="0" w:color="auto"/>
        <w:left w:val="none" w:sz="0" w:space="0" w:color="auto"/>
        <w:bottom w:val="none" w:sz="0" w:space="0" w:color="auto"/>
        <w:right w:val="none" w:sz="0" w:space="0" w:color="auto"/>
      </w:divBdr>
    </w:div>
    <w:div w:id="821389460">
      <w:bodyDiv w:val="1"/>
      <w:marLeft w:val="0"/>
      <w:marRight w:val="0"/>
      <w:marTop w:val="0"/>
      <w:marBottom w:val="0"/>
      <w:divBdr>
        <w:top w:val="none" w:sz="0" w:space="0" w:color="auto"/>
        <w:left w:val="none" w:sz="0" w:space="0" w:color="auto"/>
        <w:bottom w:val="none" w:sz="0" w:space="0" w:color="auto"/>
        <w:right w:val="none" w:sz="0" w:space="0" w:color="auto"/>
      </w:divBdr>
    </w:div>
    <w:div w:id="847915064">
      <w:bodyDiv w:val="1"/>
      <w:marLeft w:val="0"/>
      <w:marRight w:val="0"/>
      <w:marTop w:val="0"/>
      <w:marBottom w:val="0"/>
      <w:divBdr>
        <w:top w:val="none" w:sz="0" w:space="0" w:color="auto"/>
        <w:left w:val="none" w:sz="0" w:space="0" w:color="auto"/>
        <w:bottom w:val="none" w:sz="0" w:space="0" w:color="auto"/>
        <w:right w:val="none" w:sz="0" w:space="0" w:color="auto"/>
      </w:divBdr>
    </w:div>
    <w:div w:id="860126133">
      <w:bodyDiv w:val="1"/>
      <w:marLeft w:val="0"/>
      <w:marRight w:val="0"/>
      <w:marTop w:val="0"/>
      <w:marBottom w:val="0"/>
      <w:divBdr>
        <w:top w:val="none" w:sz="0" w:space="0" w:color="auto"/>
        <w:left w:val="none" w:sz="0" w:space="0" w:color="auto"/>
        <w:bottom w:val="none" w:sz="0" w:space="0" w:color="auto"/>
        <w:right w:val="none" w:sz="0" w:space="0" w:color="auto"/>
      </w:divBdr>
    </w:div>
    <w:div w:id="917402005">
      <w:bodyDiv w:val="1"/>
      <w:marLeft w:val="0"/>
      <w:marRight w:val="0"/>
      <w:marTop w:val="0"/>
      <w:marBottom w:val="0"/>
      <w:divBdr>
        <w:top w:val="none" w:sz="0" w:space="0" w:color="auto"/>
        <w:left w:val="none" w:sz="0" w:space="0" w:color="auto"/>
        <w:bottom w:val="none" w:sz="0" w:space="0" w:color="auto"/>
        <w:right w:val="none" w:sz="0" w:space="0" w:color="auto"/>
      </w:divBdr>
    </w:div>
    <w:div w:id="925385519">
      <w:bodyDiv w:val="1"/>
      <w:marLeft w:val="0"/>
      <w:marRight w:val="0"/>
      <w:marTop w:val="0"/>
      <w:marBottom w:val="0"/>
      <w:divBdr>
        <w:top w:val="none" w:sz="0" w:space="0" w:color="auto"/>
        <w:left w:val="none" w:sz="0" w:space="0" w:color="auto"/>
        <w:bottom w:val="none" w:sz="0" w:space="0" w:color="auto"/>
        <w:right w:val="none" w:sz="0" w:space="0" w:color="auto"/>
      </w:divBdr>
    </w:div>
    <w:div w:id="952253058">
      <w:bodyDiv w:val="1"/>
      <w:marLeft w:val="0"/>
      <w:marRight w:val="0"/>
      <w:marTop w:val="0"/>
      <w:marBottom w:val="0"/>
      <w:divBdr>
        <w:top w:val="none" w:sz="0" w:space="0" w:color="auto"/>
        <w:left w:val="none" w:sz="0" w:space="0" w:color="auto"/>
        <w:bottom w:val="none" w:sz="0" w:space="0" w:color="auto"/>
        <w:right w:val="none" w:sz="0" w:space="0" w:color="auto"/>
      </w:divBdr>
    </w:div>
    <w:div w:id="952515151">
      <w:bodyDiv w:val="1"/>
      <w:marLeft w:val="0"/>
      <w:marRight w:val="0"/>
      <w:marTop w:val="0"/>
      <w:marBottom w:val="0"/>
      <w:divBdr>
        <w:top w:val="none" w:sz="0" w:space="0" w:color="auto"/>
        <w:left w:val="none" w:sz="0" w:space="0" w:color="auto"/>
        <w:bottom w:val="none" w:sz="0" w:space="0" w:color="auto"/>
        <w:right w:val="none" w:sz="0" w:space="0" w:color="auto"/>
      </w:divBdr>
    </w:div>
    <w:div w:id="983970578">
      <w:bodyDiv w:val="1"/>
      <w:marLeft w:val="0"/>
      <w:marRight w:val="0"/>
      <w:marTop w:val="0"/>
      <w:marBottom w:val="0"/>
      <w:divBdr>
        <w:top w:val="none" w:sz="0" w:space="0" w:color="auto"/>
        <w:left w:val="none" w:sz="0" w:space="0" w:color="auto"/>
        <w:bottom w:val="none" w:sz="0" w:space="0" w:color="auto"/>
        <w:right w:val="none" w:sz="0" w:space="0" w:color="auto"/>
      </w:divBdr>
    </w:div>
    <w:div w:id="1009255135">
      <w:bodyDiv w:val="1"/>
      <w:marLeft w:val="0"/>
      <w:marRight w:val="0"/>
      <w:marTop w:val="0"/>
      <w:marBottom w:val="0"/>
      <w:divBdr>
        <w:top w:val="none" w:sz="0" w:space="0" w:color="auto"/>
        <w:left w:val="none" w:sz="0" w:space="0" w:color="auto"/>
        <w:bottom w:val="none" w:sz="0" w:space="0" w:color="auto"/>
        <w:right w:val="none" w:sz="0" w:space="0" w:color="auto"/>
      </w:divBdr>
    </w:div>
    <w:div w:id="1009872839">
      <w:bodyDiv w:val="1"/>
      <w:marLeft w:val="0"/>
      <w:marRight w:val="0"/>
      <w:marTop w:val="0"/>
      <w:marBottom w:val="0"/>
      <w:divBdr>
        <w:top w:val="none" w:sz="0" w:space="0" w:color="auto"/>
        <w:left w:val="none" w:sz="0" w:space="0" w:color="auto"/>
        <w:bottom w:val="none" w:sz="0" w:space="0" w:color="auto"/>
        <w:right w:val="none" w:sz="0" w:space="0" w:color="auto"/>
      </w:divBdr>
    </w:div>
    <w:div w:id="1012416320">
      <w:bodyDiv w:val="1"/>
      <w:marLeft w:val="0"/>
      <w:marRight w:val="0"/>
      <w:marTop w:val="0"/>
      <w:marBottom w:val="0"/>
      <w:divBdr>
        <w:top w:val="none" w:sz="0" w:space="0" w:color="auto"/>
        <w:left w:val="none" w:sz="0" w:space="0" w:color="auto"/>
        <w:bottom w:val="none" w:sz="0" w:space="0" w:color="auto"/>
        <w:right w:val="none" w:sz="0" w:space="0" w:color="auto"/>
      </w:divBdr>
    </w:div>
    <w:div w:id="1075665265">
      <w:bodyDiv w:val="1"/>
      <w:marLeft w:val="0"/>
      <w:marRight w:val="0"/>
      <w:marTop w:val="0"/>
      <w:marBottom w:val="0"/>
      <w:divBdr>
        <w:top w:val="none" w:sz="0" w:space="0" w:color="auto"/>
        <w:left w:val="none" w:sz="0" w:space="0" w:color="auto"/>
        <w:bottom w:val="none" w:sz="0" w:space="0" w:color="auto"/>
        <w:right w:val="none" w:sz="0" w:space="0" w:color="auto"/>
      </w:divBdr>
    </w:div>
    <w:div w:id="1090155543">
      <w:bodyDiv w:val="1"/>
      <w:marLeft w:val="0"/>
      <w:marRight w:val="0"/>
      <w:marTop w:val="0"/>
      <w:marBottom w:val="0"/>
      <w:divBdr>
        <w:top w:val="none" w:sz="0" w:space="0" w:color="auto"/>
        <w:left w:val="none" w:sz="0" w:space="0" w:color="auto"/>
        <w:bottom w:val="none" w:sz="0" w:space="0" w:color="auto"/>
        <w:right w:val="none" w:sz="0" w:space="0" w:color="auto"/>
      </w:divBdr>
    </w:div>
    <w:div w:id="1129661520">
      <w:bodyDiv w:val="1"/>
      <w:marLeft w:val="0"/>
      <w:marRight w:val="0"/>
      <w:marTop w:val="0"/>
      <w:marBottom w:val="0"/>
      <w:divBdr>
        <w:top w:val="none" w:sz="0" w:space="0" w:color="auto"/>
        <w:left w:val="none" w:sz="0" w:space="0" w:color="auto"/>
        <w:bottom w:val="none" w:sz="0" w:space="0" w:color="auto"/>
        <w:right w:val="none" w:sz="0" w:space="0" w:color="auto"/>
      </w:divBdr>
    </w:div>
    <w:div w:id="1184780750">
      <w:bodyDiv w:val="1"/>
      <w:marLeft w:val="0"/>
      <w:marRight w:val="0"/>
      <w:marTop w:val="0"/>
      <w:marBottom w:val="0"/>
      <w:divBdr>
        <w:top w:val="none" w:sz="0" w:space="0" w:color="auto"/>
        <w:left w:val="none" w:sz="0" w:space="0" w:color="auto"/>
        <w:bottom w:val="none" w:sz="0" w:space="0" w:color="auto"/>
        <w:right w:val="none" w:sz="0" w:space="0" w:color="auto"/>
      </w:divBdr>
    </w:div>
    <w:div w:id="1211649729">
      <w:bodyDiv w:val="1"/>
      <w:marLeft w:val="0"/>
      <w:marRight w:val="0"/>
      <w:marTop w:val="0"/>
      <w:marBottom w:val="0"/>
      <w:divBdr>
        <w:top w:val="none" w:sz="0" w:space="0" w:color="auto"/>
        <w:left w:val="none" w:sz="0" w:space="0" w:color="auto"/>
        <w:bottom w:val="none" w:sz="0" w:space="0" w:color="auto"/>
        <w:right w:val="none" w:sz="0" w:space="0" w:color="auto"/>
      </w:divBdr>
    </w:div>
    <w:div w:id="1274819923">
      <w:bodyDiv w:val="1"/>
      <w:marLeft w:val="0"/>
      <w:marRight w:val="0"/>
      <w:marTop w:val="0"/>
      <w:marBottom w:val="0"/>
      <w:divBdr>
        <w:top w:val="none" w:sz="0" w:space="0" w:color="auto"/>
        <w:left w:val="none" w:sz="0" w:space="0" w:color="auto"/>
        <w:bottom w:val="none" w:sz="0" w:space="0" w:color="auto"/>
        <w:right w:val="none" w:sz="0" w:space="0" w:color="auto"/>
      </w:divBdr>
    </w:div>
    <w:div w:id="1335306103">
      <w:bodyDiv w:val="1"/>
      <w:marLeft w:val="0"/>
      <w:marRight w:val="0"/>
      <w:marTop w:val="0"/>
      <w:marBottom w:val="0"/>
      <w:divBdr>
        <w:top w:val="none" w:sz="0" w:space="0" w:color="auto"/>
        <w:left w:val="none" w:sz="0" w:space="0" w:color="auto"/>
        <w:bottom w:val="none" w:sz="0" w:space="0" w:color="auto"/>
        <w:right w:val="none" w:sz="0" w:space="0" w:color="auto"/>
      </w:divBdr>
    </w:div>
    <w:div w:id="1341734358">
      <w:bodyDiv w:val="1"/>
      <w:marLeft w:val="0"/>
      <w:marRight w:val="0"/>
      <w:marTop w:val="0"/>
      <w:marBottom w:val="0"/>
      <w:divBdr>
        <w:top w:val="none" w:sz="0" w:space="0" w:color="auto"/>
        <w:left w:val="none" w:sz="0" w:space="0" w:color="auto"/>
        <w:bottom w:val="none" w:sz="0" w:space="0" w:color="auto"/>
        <w:right w:val="none" w:sz="0" w:space="0" w:color="auto"/>
      </w:divBdr>
    </w:div>
    <w:div w:id="1344624668">
      <w:bodyDiv w:val="1"/>
      <w:marLeft w:val="0"/>
      <w:marRight w:val="0"/>
      <w:marTop w:val="0"/>
      <w:marBottom w:val="0"/>
      <w:divBdr>
        <w:top w:val="none" w:sz="0" w:space="0" w:color="auto"/>
        <w:left w:val="none" w:sz="0" w:space="0" w:color="auto"/>
        <w:bottom w:val="none" w:sz="0" w:space="0" w:color="auto"/>
        <w:right w:val="none" w:sz="0" w:space="0" w:color="auto"/>
      </w:divBdr>
    </w:div>
    <w:div w:id="1664502675">
      <w:bodyDiv w:val="1"/>
      <w:marLeft w:val="0"/>
      <w:marRight w:val="0"/>
      <w:marTop w:val="0"/>
      <w:marBottom w:val="0"/>
      <w:divBdr>
        <w:top w:val="none" w:sz="0" w:space="0" w:color="auto"/>
        <w:left w:val="none" w:sz="0" w:space="0" w:color="auto"/>
        <w:bottom w:val="none" w:sz="0" w:space="0" w:color="auto"/>
        <w:right w:val="none" w:sz="0" w:space="0" w:color="auto"/>
      </w:divBdr>
    </w:div>
    <w:div w:id="1693141048">
      <w:bodyDiv w:val="1"/>
      <w:marLeft w:val="0"/>
      <w:marRight w:val="0"/>
      <w:marTop w:val="0"/>
      <w:marBottom w:val="0"/>
      <w:divBdr>
        <w:top w:val="none" w:sz="0" w:space="0" w:color="auto"/>
        <w:left w:val="none" w:sz="0" w:space="0" w:color="auto"/>
        <w:bottom w:val="none" w:sz="0" w:space="0" w:color="auto"/>
        <w:right w:val="none" w:sz="0" w:space="0" w:color="auto"/>
      </w:divBdr>
    </w:div>
    <w:div w:id="1782259569">
      <w:bodyDiv w:val="1"/>
      <w:marLeft w:val="0"/>
      <w:marRight w:val="0"/>
      <w:marTop w:val="0"/>
      <w:marBottom w:val="0"/>
      <w:divBdr>
        <w:top w:val="none" w:sz="0" w:space="0" w:color="auto"/>
        <w:left w:val="none" w:sz="0" w:space="0" w:color="auto"/>
        <w:bottom w:val="none" w:sz="0" w:space="0" w:color="auto"/>
        <w:right w:val="none" w:sz="0" w:space="0" w:color="auto"/>
      </w:divBdr>
    </w:div>
    <w:div w:id="1784883680">
      <w:bodyDiv w:val="1"/>
      <w:marLeft w:val="0"/>
      <w:marRight w:val="0"/>
      <w:marTop w:val="0"/>
      <w:marBottom w:val="0"/>
      <w:divBdr>
        <w:top w:val="none" w:sz="0" w:space="0" w:color="auto"/>
        <w:left w:val="none" w:sz="0" w:space="0" w:color="auto"/>
        <w:bottom w:val="none" w:sz="0" w:space="0" w:color="auto"/>
        <w:right w:val="none" w:sz="0" w:space="0" w:color="auto"/>
      </w:divBdr>
    </w:div>
    <w:div w:id="1901743099">
      <w:bodyDiv w:val="1"/>
      <w:marLeft w:val="0"/>
      <w:marRight w:val="0"/>
      <w:marTop w:val="0"/>
      <w:marBottom w:val="0"/>
      <w:divBdr>
        <w:top w:val="none" w:sz="0" w:space="0" w:color="auto"/>
        <w:left w:val="none" w:sz="0" w:space="0" w:color="auto"/>
        <w:bottom w:val="none" w:sz="0" w:space="0" w:color="auto"/>
        <w:right w:val="none" w:sz="0" w:space="0" w:color="auto"/>
      </w:divBdr>
    </w:div>
    <w:div w:id="1907259904">
      <w:bodyDiv w:val="1"/>
      <w:marLeft w:val="0"/>
      <w:marRight w:val="0"/>
      <w:marTop w:val="0"/>
      <w:marBottom w:val="0"/>
      <w:divBdr>
        <w:top w:val="none" w:sz="0" w:space="0" w:color="auto"/>
        <w:left w:val="none" w:sz="0" w:space="0" w:color="auto"/>
        <w:bottom w:val="none" w:sz="0" w:space="0" w:color="auto"/>
        <w:right w:val="none" w:sz="0" w:space="0" w:color="auto"/>
      </w:divBdr>
    </w:div>
    <w:div w:id="1929578108">
      <w:bodyDiv w:val="1"/>
      <w:marLeft w:val="0"/>
      <w:marRight w:val="0"/>
      <w:marTop w:val="0"/>
      <w:marBottom w:val="0"/>
      <w:divBdr>
        <w:top w:val="none" w:sz="0" w:space="0" w:color="auto"/>
        <w:left w:val="none" w:sz="0" w:space="0" w:color="auto"/>
        <w:bottom w:val="none" w:sz="0" w:space="0" w:color="auto"/>
        <w:right w:val="none" w:sz="0" w:space="0" w:color="auto"/>
      </w:divBdr>
    </w:div>
    <w:div w:id="1968777937">
      <w:bodyDiv w:val="1"/>
      <w:marLeft w:val="0"/>
      <w:marRight w:val="0"/>
      <w:marTop w:val="0"/>
      <w:marBottom w:val="0"/>
      <w:divBdr>
        <w:top w:val="none" w:sz="0" w:space="0" w:color="auto"/>
        <w:left w:val="none" w:sz="0" w:space="0" w:color="auto"/>
        <w:bottom w:val="none" w:sz="0" w:space="0" w:color="auto"/>
        <w:right w:val="none" w:sz="0" w:space="0" w:color="auto"/>
      </w:divBdr>
    </w:div>
    <w:div w:id="2074572748">
      <w:bodyDiv w:val="1"/>
      <w:marLeft w:val="0"/>
      <w:marRight w:val="0"/>
      <w:marTop w:val="0"/>
      <w:marBottom w:val="0"/>
      <w:divBdr>
        <w:top w:val="none" w:sz="0" w:space="0" w:color="auto"/>
        <w:left w:val="none" w:sz="0" w:space="0" w:color="auto"/>
        <w:bottom w:val="none" w:sz="0" w:space="0" w:color="auto"/>
        <w:right w:val="none" w:sz="0" w:space="0" w:color="auto"/>
      </w:divBdr>
    </w:div>
    <w:div w:id="2075927911">
      <w:bodyDiv w:val="1"/>
      <w:marLeft w:val="0"/>
      <w:marRight w:val="0"/>
      <w:marTop w:val="0"/>
      <w:marBottom w:val="0"/>
      <w:divBdr>
        <w:top w:val="none" w:sz="0" w:space="0" w:color="auto"/>
        <w:left w:val="none" w:sz="0" w:space="0" w:color="auto"/>
        <w:bottom w:val="none" w:sz="0" w:space="0" w:color="auto"/>
        <w:right w:val="none" w:sz="0" w:space="0" w:color="auto"/>
      </w:divBdr>
    </w:div>
    <w:div w:id="2076736376">
      <w:bodyDiv w:val="1"/>
      <w:marLeft w:val="0"/>
      <w:marRight w:val="0"/>
      <w:marTop w:val="0"/>
      <w:marBottom w:val="0"/>
      <w:divBdr>
        <w:top w:val="none" w:sz="0" w:space="0" w:color="auto"/>
        <w:left w:val="none" w:sz="0" w:space="0" w:color="auto"/>
        <w:bottom w:val="none" w:sz="0" w:space="0" w:color="auto"/>
        <w:right w:val="none" w:sz="0" w:space="0" w:color="auto"/>
      </w:divBdr>
    </w:div>
    <w:div w:id="2091001835">
      <w:bodyDiv w:val="1"/>
      <w:marLeft w:val="0"/>
      <w:marRight w:val="0"/>
      <w:marTop w:val="0"/>
      <w:marBottom w:val="0"/>
      <w:divBdr>
        <w:top w:val="none" w:sz="0" w:space="0" w:color="auto"/>
        <w:left w:val="none" w:sz="0" w:space="0" w:color="auto"/>
        <w:bottom w:val="none" w:sz="0" w:space="0" w:color="auto"/>
        <w:right w:val="none" w:sz="0" w:space="0" w:color="auto"/>
      </w:divBdr>
    </w:div>
    <w:div w:id="2094428869">
      <w:bodyDiv w:val="1"/>
      <w:marLeft w:val="0"/>
      <w:marRight w:val="0"/>
      <w:marTop w:val="0"/>
      <w:marBottom w:val="0"/>
      <w:divBdr>
        <w:top w:val="none" w:sz="0" w:space="0" w:color="auto"/>
        <w:left w:val="none" w:sz="0" w:space="0" w:color="auto"/>
        <w:bottom w:val="none" w:sz="0" w:space="0" w:color="auto"/>
        <w:right w:val="none" w:sz="0" w:space="0" w:color="auto"/>
      </w:divBdr>
    </w:div>
    <w:div w:id="2102337980">
      <w:bodyDiv w:val="1"/>
      <w:marLeft w:val="0"/>
      <w:marRight w:val="0"/>
      <w:marTop w:val="0"/>
      <w:marBottom w:val="0"/>
      <w:divBdr>
        <w:top w:val="none" w:sz="0" w:space="0" w:color="auto"/>
        <w:left w:val="none" w:sz="0" w:space="0" w:color="auto"/>
        <w:bottom w:val="none" w:sz="0" w:space="0" w:color="auto"/>
        <w:right w:val="none" w:sz="0" w:space="0" w:color="auto"/>
      </w:divBdr>
    </w:div>
    <w:div w:id="2115712968">
      <w:bodyDiv w:val="1"/>
      <w:marLeft w:val="0"/>
      <w:marRight w:val="0"/>
      <w:marTop w:val="0"/>
      <w:marBottom w:val="0"/>
      <w:divBdr>
        <w:top w:val="none" w:sz="0" w:space="0" w:color="auto"/>
        <w:left w:val="none" w:sz="0" w:space="0" w:color="auto"/>
        <w:bottom w:val="none" w:sz="0" w:space="0" w:color="auto"/>
        <w:right w:val="none" w:sz="0" w:space="0" w:color="auto"/>
      </w:divBdr>
    </w:div>
    <w:div w:id="2124834965">
      <w:bodyDiv w:val="1"/>
      <w:marLeft w:val="0"/>
      <w:marRight w:val="0"/>
      <w:marTop w:val="0"/>
      <w:marBottom w:val="0"/>
      <w:divBdr>
        <w:top w:val="none" w:sz="0" w:space="0" w:color="auto"/>
        <w:left w:val="none" w:sz="0" w:space="0" w:color="auto"/>
        <w:bottom w:val="none" w:sz="0" w:space="0" w:color="auto"/>
        <w:right w:val="none" w:sz="0" w:space="0" w:color="auto"/>
      </w:divBdr>
    </w:div>
    <w:div w:id="2144343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microsoft.com/office/2018/08/relationships/commentsExtensible" Target="commentsExtensi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comments" Target="comment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emf"/><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588AB9-FAF8-4445-9EF9-DF1053C773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861</TotalTime>
  <Pages>27</Pages>
  <Words>5680</Words>
  <Characters>32376</Characters>
  <Application>Microsoft Office Word</Application>
  <DocSecurity>0</DocSecurity>
  <Lines>269</Lines>
  <Paragraphs>75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37981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Кристина</dc:creator>
  <cp:keywords/>
  <dc:description/>
  <cp:lastModifiedBy>Кристина</cp:lastModifiedBy>
  <cp:revision>16</cp:revision>
  <dcterms:created xsi:type="dcterms:W3CDTF">2025-01-27T13:08:00Z</dcterms:created>
  <dcterms:modified xsi:type="dcterms:W3CDTF">2025-03-10T13:18:00Z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8d5804f8-2e0b-357d-91a5-509b6a99b98f</vt:lpwstr>
  </property>
</Properties>
</file>